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C9592B" w14:textId="255D499E" w:rsidR="006C4C04" w:rsidRDefault="00273C5F" w:rsidP="00402FD2">
      <w:pPr>
        <w:pStyle w:val="Heading1"/>
      </w:pPr>
      <w:r>
        <w:fldChar w:fldCharType="begin"/>
      </w:r>
      <w:r>
        <w:instrText xml:space="preserve"> MACROBUTTON MTEditEquationSection2 </w:instrText>
      </w:r>
      <w:r w:rsidRPr="00273C5F">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commentRangeStart w:id="0"/>
      <w:r w:rsidR="006C4C04">
        <w:t>Introduction</w:t>
      </w:r>
      <w:commentRangeEnd w:id="0"/>
      <w:r w:rsidR="001F4FC0">
        <w:rPr>
          <w:rStyle w:val="CommentReference"/>
          <w:rFonts w:eastAsiaTheme="minorEastAsia" w:cstheme="minorBidi"/>
          <w:smallCaps w:val="0"/>
          <w:color w:val="auto"/>
        </w:rPr>
        <w:commentReference w:id="0"/>
      </w:r>
    </w:p>
    <w:p w14:paraId="72A56022" w14:textId="718F8372" w:rsidR="007A4C02" w:rsidRDefault="007A4C02" w:rsidP="007A4C02">
      <w:pPr>
        <w:pStyle w:val="Heading2"/>
      </w:pPr>
      <w:del w:id="1" w:author="Holdo, Ricardo M." w:date="2015-05-13T21:23:00Z">
        <w:r w:rsidDel="00800F11">
          <w:delText>Savannas</w:delText>
        </w:r>
      </w:del>
    </w:p>
    <w:p w14:paraId="03371F46" w14:textId="6A7BD6C7" w:rsidR="006C4212" w:rsidRDefault="0017422A">
      <w:pPr>
        <w:ind w:firstLine="0"/>
        <w:pPrChange w:id="2" w:author="Holdo, Ricardo M." w:date="2015-05-13T21:23:00Z">
          <w:pPr/>
        </w:pPrChange>
      </w:pPr>
      <w:r>
        <w:t xml:space="preserve">Savannas, a terrestrial biome characterized by </w:t>
      </w:r>
      <w:commentRangeStart w:id="3"/>
      <w:r>
        <w:t>coexistence of trees in a matrix of grasses</w:t>
      </w:r>
      <w:commentRangeEnd w:id="3"/>
      <w:r w:rsidR="00800F11">
        <w:rPr>
          <w:rStyle w:val="CommentReference"/>
        </w:rPr>
        <w:commentReference w:id="3"/>
      </w:r>
      <w:r>
        <w:t>, comprise 20% of the world’s land area</w:t>
      </w:r>
      <w:r w:rsidR="00011228">
        <w:t xml:space="preserve"> </w:t>
      </w:r>
      <w:r w:rsidR="00011228">
        <w:fldChar w:fldCharType="begin"/>
      </w:r>
      <w:r w:rsidR="00082E77">
        <w:instrText xml:space="preserve"> ADDIN PAPERS2_CITATIONS &lt;citation&gt;&lt;uuid&gt;8C7DCEC4-B582-4AA5-861F-B159F0A877CC&lt;/uuid&gt;&lt;priority&gt;0&lt;/priority&gt;&lt;publications&gt;&lt;publication&gt;&lt;volume&gt;28&lt;/volume&gt;&lt;number&gt;1&lt;/number&gt;&lt;startpage&gt;517&lt;/startpage&gt;&lt;title&gt;Tree-Grass Interactions in Savannas&lt;/title&gt;&lt;uuid&gt;8D2F9EC3-FE64-4739-9163-64323ADA90B7&lt;/uuid&gt;&lt;subtype&gt;400&lt;/subtype&gt;&lt;endpage&gt;544&lt;/endpage&gt;&lt;type&gt;400&lt;/type&gt;&lt;citekey&gt;Scholes:1997wg&lt;/citekey&gt;&lt;publication_date&gt;99199700001200000000200000&lt;/publication_date&gt;&lt;bundle&gt;&lt;publication&gt;&lt;publisher&gt;Annual Reviews&lt;/publisher&gt;&lt;title&gt;Annual Review of Ecology and Systematics&lt;/title&gt;&lt;type&gt;-100&lt;/type&gt;&lt;subtype&gt;-100&lt;/subtype&gt;&lt;uuid&gt;12E1E5A3-67BE-448F-99FA-2C609AA16277&lt;/uuid&gt;&lt;/publication&gt;&lt;/bundle&gt;&lt;authors&gt;&lt;author&gt;&lt;firstName&gt;Robert&lt;/firstName&gt;&lt;middleNames&gt;J&lt;/middleNames&gt;&lt;lastName&gt;Scholes&lt;/lastName&gt;&lt;/author&gt;&lt;author&gt;&lt;firstName&gt;Steve&lt;/firstName&gt;&lt;lastName&gt;Archer&lt;/lastName&gt;&lt;/author&gt;&lt;/authors&gt;&lt;/publication&gt;&lt;/publications&gt;&lt;cites&gt;&lt;/cites&gt;&lt;/citation&gt;</w:instrText>
      </w:r>
      <w:r w:rsidR="00011228">
        <w:fldChar w:fldCharType="separate"/>
      </w:r>
      <w:r w:rsidR="008B4233">
        <w:rPr>
          <w:rFonts w:cs="Times New Roman"/>
        </w:rPr>
        <w:t>(Scholes and Archer 1997)</w:t>
      </w:r>
      <w:r w:rsidR="00011228">
        <w:fldChar w:fldCharType="end"/>
      </w:r>
      <w:r>
        <w:t xml:space="preserve">. </w:t>
      </w:r>
      <w:r w:rsidR="00C170F3">
        <w:t xml:space="preserve">Savannas occur on every continent except Antarctica and often have high </w:t>
      </w:r>
      <w:r w:rsidR="007570EC">
        <w:t>plant and animal diversity</w:t>
      </w:r>
      <w:r w:rsidR="00FC3DD8">
        <w:t xml:space="preserve"> </w:t>
      </w:r>
      <w:r w:rsidR="000423C6">
        <w:fldChar w:fldCharType="begin"/>
      </w:r>
      <w:r w:rsidR="00082E77">
        <w:instrText xml:space="preserve"> ADDIN PAPERS2_CITATIONS &lt;citation&gt;&lt;uuid&gt;EE9F1077-21EF-47CA-9537-4A879EE8AA69&lt;/uuid&gt;&lt;priority&gt;0&lt;/priority&gt;&lt;publications&gt;&lt;publication&gt;&lt;title&gt;The ecology of neotropical savannas&lt;/title&gt;&lt;uuid&gt;8D8B2E84-CC48-40CC-B2DA-79786EDC5E9A&lt;/uuid&gt;&lt;subtype&gt;0&lt;/subtype&gt;&lt;publisher&gt;Harvard University Press&lt;/publisher&gt;&lt;type&gt;0&lt;/type&gt;&lt;citekey&gt;sarmiento1984ecology&lt;/citekey&gt;&lt;publication_date&gt;99198400001200000000200000&lt;/publication_date&gt;&lt;authors&gt;&lt;author&gt;&lt;firstName&gt;Guillermo&lt;/firstName&gt;&lt;lastName&gt;Sarmiento&lt;/lastName&gt;&lt;/author&gt;&lt;/authors&gt;&lt;/publication&gt;&lt;/publications&gt;&lt;cites&gt;&lt;/cites&gt;&lt;/citation&gt;</w:instrText>
      </w:r>
      <w:r w:rsidR="000423C6">
        <w:fldChar w:fldCharType="separate"/>
      </w:r>
      <w:r w:rsidR="00082E77">
        <w:rPr>
          <w:rFonts w:cs="Times New Roman"/>
        </w:rPr>
        <w:t>(Sarmiento 1984)</w:t>
      </w:r>
      <w:r w:rsidR="000423C6">
        <w:fldChar w:fldCharType="end"/>
      </w:r>
      <w:r w:rsidR="007570EC">
        <w:t xml:space="preserve">. They provide significant carbon sinks and contribute to </w:t>
      </w:r>
      <w:r w:rsidR="0005328C">
        <w:t xml:space="preserve">human livelihoods through, among other ways, </w:t>
      </w:r>
      <w:r w:rsidR="007570EC">
        <w:t>nature based tourism and pastoralism</w:t>
      </w:r>
      <w:r w:rsidR="00FC3DD8">
        <w:t xml:space="preserve"> </w:t>
      </w:r>
      <w:r w:rsidR="00082E77">
        <w:fldChar w:fldCharType="begin"/>
      </w:r>
      <w:r w:rsidR="00082E77">
        <w:instrText xml:space="preserve"> ADDIN PAPERS2_CITATIONS &lt;citation&gt;&lt;uuid&gt;FD3ABD3E-DA3D-43AF-A7C3-E31DB78597DB&lt;/uuid&gt;&lt;priority&gt;2&lt;/priority&gt;&lt;publications&gt;&lt;publication&gt;&lt;volume&gt;33&lt;/volume&gt;&lt;publication_date&gt;99200603001200000000220000&lt;/publication_date&gt;&lt;number&gt;3&lt;/number&gt;&lt;doi&gt;10.1111/j.1365-2699.2005.01448.x&lt;/doi&gt;&lt;startpage&gt;387&lt;/startpage&gt;&lt;title&gt;Productivity and carbon fluxes of tropical savannas&lt;/title&gt;&lt;uuid&gt;AED2E751-0E36-4E70-9979-C91C779DA3CB&lt;/uuid&gt;&lt;subtype&gt;400&lt;/subtype&gt;&lt;endpage&gt;400&lt;/endpage&gt;&lt;type&gt;400&lt;/type&gt;&lt;url&gt;http://doi.wiley.com/10.1111/j.1365-2699.2005.01448.x&lt;/url&gt;&lt;bundle&gt;&lt;publication&gt;&lt;publisher&gt;Blackwell Science Ltd&lt;/publisher&gt;&lt;title&gt;Journal of Biogeography&lt;/title&gt;&lt;type&gt;-100&lt;/type&gt;&lt;subtype&gt;-100&lt;/subtype&gt;&lt;uuid&gt;4186F7B5-1107-4DE3-83C8-A0129E5FDF0D&lt;/uuid&gt;&lt;/publication&gt;&lt;/bundle&gt;&lt;authors&gt;&lt;author&gt;&lt;firstName&gt;John&lt;/firstName&gt;&lt;lastName&gt;Grace&lt;/lastName&gt;&lt;/author&gt;&lt;author&gt;&lt;firstName&gt;Jose&lt;/firstName&gt;&lt;middleNames&gt;San&lt;/middleNames&gt;&lt;lastName&gt;Jose&lt;/lastName&gt;&lt;/author&gt;&lt;author&gt;&lt;firstName&gt;Patrick&lt;/firstName&gt;&lt;lastName&gt;Meir&lt;/lastName&gt;&lt;/author&gt;&lt;author&gt;&lt;firstName&gt;Heloisa&lt;/firstName&gt;&lt;middleNames&gt;S&lt;/middleNames&gt;&lt;lastName&gt;Miranda&lt;/lastName&gt;&lt;/author&gt;&lt;author&gt;&lt;firstName&gt;Ruben&lt;/firstName&gt;&lt;middleNames&gt;A&lt;/middleNames&gt;&lt;lastName&gt;Montes&lt;/lastName&gt;&lt;/author&gt;&lt;/authors&gt;&lt;/publication&gt;&lt;publication&gt;&lt;publication_date&gt;99199800001200000000200000&lt;/publication_date&gt;&lt;doi&gt;10.2307/1686035?ref=no-x-route:7b8834559641852aca9b51fc8a5f2457&lt;/doi&gt;&lt;title&gt;The global carbon sink: a grassland perspective&lt;/title&gt;&lt;uuid&gt;2821D684-8141-4E70-8C85-1295CDF40FF9&lt;/uuid&gt;&lt;subtype&gt;400&lt;/subtype&gt;&lt;type&gt;400&lt;/type&gt;&lt;url&gt;http://onlinelibrary.wiley.com/doi/10.1046/j.1365-2486.1998.00151.x/full&lt;/url&gt;&lt;bundle&gt;&lt;publication&gt;&lt;title&gt;Global Change Biology&lt;/title&gt;&lt;type&gt;-100&lt;/type&gt;&lt;subtype&gt;-100&lt;/subtype&gt;&lt;uuid&gt;4C915D7E-979C-48DD-84C8-7485BA9CDBD9&lt;/uuid&gt;&lt;/publication&gt;&lt;/bundle&gt;&lt;authors&gt;&lt;author&gt;&lt;firstName&gt;JMO&lt;/firstName&gt;&lt;lastName&gt;Scurlock&lt;/lastName&gt;&lt;/author&gt;&lt;author&gt;&lt;firstName&gt;D&lt;/firstName&gt;&lt;middleNames&gt;O&lt;/middleNames&gt;&lt;lastName&gt;Hall&lt;/lastName&gt;&lt;/author&gt;&lt;/authors&gt;&lt;/publication&gt;&lt;/publications&gt;&lt;cites&gt;&lt;/cites&gt;&lt;/citation&gt;</w:instrText>
      </w:r>
      <w:r w:rsidR="00082E77">
        <w:fldChar w:fldCharType="separate"/>
      </w:r>
      <w:r w:rsidR="00082E77">
        <w:rPr>
          <w:rFonts w:cs="Times New Roman"/>
        </w:rPr>
        <w:t>(Scurlock and Hall 1998, Grace et al. 2006)</w:t>
      </w:r>
      <w:r w:rsidR="00082E77">
        <w:fldChar w:fldCharType="end"/>
      </w:r>
      <w:r w:rsidR="007570EC">
        <w:t>.</w:t>
      </w:r>
      <w:r w:rsidR="00FC3DD8">
        <w:t xml:space="preserve"> Despite their importance, the processes that contribute to their existence </w:t>
      </w:r>
      <w:r w:rsidR="00D56BAE">
        <w:t>continue</w:t>
      </w:r>
      <w:r w:rsidR="00FC3DD8">
        <w:t xml:space="preserve"> to be poorly </w:t>
      </w:r>
      <w:commentRangeStart w:id="4"/>
      <w:r w:rsidR="00FC3DD8">
        <w:t>understood</w:t>
      </w:r>
      <w:commentRangeEnd w:id="4"/>
      <w:r w:rsidR="00800F11">
        <w:rPr>
          <w:rStyle w:val="CommentReference"/>
        </w:rPr>
        <w:commentReference w:id="4"/>
      </w:r>
      <w:r w:rsidR="00FC3DD8">
        <w:t>.</w:t>
      </w:r>
    </w:p>
    <w:p w14:paraId="37EC94E5" w14:textId="32D7DCB1" w:rsidR="00C24618" w:rsidRDefault="006C4212" w:rsidP="00C24618">
      <w:r>
        <w:t xml:space="preserve">Savannas are </w:t>
      </w:r>
      <w:proofErr w:type="spellStart"/>
      <w:r>
        <w:t>physiognomically</w:t>
      </w:r>
      <w:proofErr w:type="spellEnd"/>
      <w:r>
        <w:t xml:space="preserve"> distinct from forests</w:t>
      </w:r>
      <w:r w:rsidR="00637C26">
        <w:t>, where trees dominate,</w:t>
      </w:r>
      <w:r>
        <w:t xml:space="preserve"> and grasslands, </w:t>
      </w:r>
      <w:r w:rsidR="00637C26">
        <w:t xml:space="preserve">where grasses dominate. </w:t>
      </w:r>
      <w:commentRangeStart w:id="5"/>
      <w:r>
        <w:t>The “savanna problem</w:t>
      </w:r>
      <w:r w:rsidR="00F076D7">
        <w:t>,</w:t>
      </w:r>
      <w:r>
        <w:t xml:space="preserve">” </w:t>
      </w:r>
      <w:r w:rsidR="00FC3DD8">
        <w:t>the ongoing debate about how trees and grasses coexist in savannas, has long puzzled ecologists</w:t>
      </w:r>
      <w:r w:rsidR="00E269AC">
        <w:t xml:space="preserve"> </w:t>
      </w:r>
      <w:r w:rsidR="00E269AC">
        <w:fldChar w:fldCharType="begin"/>
      </w:r>
      <w:r w:rsidR="00082E77">
        <w:instrText xml:space="preserve"> ADDIN PAPERS2_CITATIONS &lt;citation&gt;&lt;uuid&gt;E99CF5C9-1FB4-4C34-B579-53F600FF9BEC&lt;/uuid&gt;&lt;priority&gt;0&lt;/priority&gt;&lt;publications&gt;&lt;publication&gt;&lt;title&gt;The ecology of neotropical savannas&lt;/title&gt;&lt;uuid&gt;8D8B2E84-CC48-40CC-B2DA-79786EDC5E9A&lt;/uuid&gt;&lt;subtype&gt;0&lt;/subtype&gt;&lt;publisher&gt;Harvard University Press&lt;/publisher&gt;&lt;type&gt;0&lt;/type&gt;&lt;citekey&gt;sarmiento1984ecology&lt;/citekey&gt;&lt;publication_date&gt;99198400001200000000200000&lt;/publication_date&gt;&lt;authors&gt;&lt;author&gt;&lt;firstName&gt;Guillermo&lt;/firstName&gt;&lt;lastName&gt;Sarmiento&lt;/lastName&gt;&lt;/author&gt;&lt;/authors&gt;&lt;/publication&gt;&lt;/publications&gt;&lt;cites&gt;&lt;/cites&gt;&lt;/citation&gt;</w:instrText>
      </w:r>
      <w:r w:rsidR="00E269AC">
        <w:fldChar w:fldCharType="separate"/>
      </w:r>
      <w:r w:rsidR="00E269AC">
        <w:rPr>
          <w:rFonts w:cs="Times New Roman"/>
        </w:rPr>
        <w:t>(Sarmiento 1984)</w:t>
      </w:r>
      <w:r w:rsidR="00E269AC">
        <w:fldChar w:fldCharType="end"/>
      </w:r>
      <w:r w:rsidR="00FC3DD8">
        <w:t>.</w:t>
      </w:r>
      <w:r>
        <w:t xml:space="preserve"> </w:t>
      </w:r>
      <w:commentRangeEnd w:id="5"/>
      <w:r w:rsidR="00800F11">
        <w:rPr>
          <w:rStyle w:val="CommentReference"/>
        </w:rPr>
        <w:commentReference w:id="5"/>
      </w:r>
      <w:r w:rsidR="00E269AC">
        <w:t>Investigations into</w:t>
      </w:r>
      <w:r w:rsidR="00DD30CE">
        <w:t xml:space="preserve"> </w:t>
      </w:r>
      <w:r>
        <w:t xml:space="preserve">the mechanisms that </w:t>
      </w:r>
      <w:r w:rsidR="00DD30CE">
        <w:t>control tree / grass competition and coexistence</w:t>
      </w:r>
      <w:r w:rsidR="00E269AC">
        <w:t xml:space="preserve"> date back to the early 20</w:t>
      </w:r>
      <w:r w:rsidR="00E269AC" w:rsidRPr="00E269AC">
        <w:rPr>
          <w:vertAlign w:val="superscript"/>
        </w:rPr>
        <w:t>th</w:t>
      </w:r>
      <w:r w:rsidR="00E269AC">
        <w:t xml:space="preserve"> century, and have coalesced into two broad explanations:</w:t>
      </w:r>
      <w:r w:rsidR="007A35F4">
        <w:t xml:space="preserve"> niche partitioning and disturbance </w:t>
      </w:r>
      <w:r w:rsidR="00EA5F9B">
        <w:fldChar w:fldCharType="begin"/>
      </w:r>
      <w:r w:rsidR="00082E77">
        <w:instrText xml:space="preserve"> ADDIN PAPERS2_CITATIONS &lt;citation&gt;&lt;uuid&gt;1D2C5C09-A6E3-4AC2-B58F-AE87C987649A&lt;/uuid&gt;&lt;priority&gt;0&lt;/priority&gt;&lt;publications&gt;&lt;publication&gt;&lt;uuid&gt;C7406A1F-E0BB-45DD-93FD-B436344E805F&lt;/uuid&gt;&lt;volume&gt;172&lt;/volume&gt;&lt;doi&gt;10.1007/s00442-012-2538-y&lt;/doi&gt;&lt;startpage&gt;617&lt;/startpage&gt;&lt;publication_date&gt;99201200001200000000200000&lt;/publication_date&gt;&lt;url&gt;http://link.springer.com/article/10.1007/s00442-012-2538-y/fulltext.html&lt;/url&gt;&lt;citekey&gt;Ward:2012bu&lt;/citekey&gt;&lt;type&gt;400&lt;/type&gt;&lt;title&gt;Walter’s two-layer hypothesis revisited: back to the roots!&lt;/title&gt;&lt;publisher&gt;Springer-Verlag&lt;/publisher&gt;&lt;number&gt;3&lt;/number&gt;&lt;subtype&gt;400&lt;/subtype&gt;&lt;endpage&gt;630&lt;/endpage&gt;&lt;bundle&gt;&lt;publication&gt;&lt;title&gt;Oecologia&lt;/title&gt;&lt;type&gt;-100&lt;/type&gt;&lt;subtype&gt;-100&lt;/subtype&gt;&lt;uuid&gt;7D22D844-FBB2-4912-99A5-B466D1A2D27D&lt;/uuid&gt;&lt;/publication&gt;&lt;/bundle&gt;&lt;authors&gt;&lt;author&gt;&lt;firstName&gt;David&lt;/firstName&gt;&lt;lastName&gt;Ward&lt;/lastName&gt;&lt;/author&gt;&lt;author&gt;&lt;firstName&gt;Kerstin&lt;/firstName&gt;&lt;lastName&gt;Wiegand&lt;/lastName&gt;&lt;/author&gt;&lt;author&gt;&lt;firstName&gt;Stephan&lt;/firstName&gt;&lt;lastName&gt;Getzin&lt;/lastName&gt;&lt;/author&gt;&lt;/authors&gt;&lt;/publication&gt;&lt;publication&gt;&lt;volume&gt;28&lt;/volume&gt;&lt;number&gt;1&lt;/number&gt;&lt;startpage&gt;517&lt;/startpage&gt;&lt;title&gt;Tree-Grass Interactions in Savannas&lt;/title&gt;&lt;uuid&gt;8D2F9EC3-FE64-4739-9163-64323ADA90B7&lt;/uuid&gt;&lt;subtype&gt;400&lt;/subtype&gt;&lt;endpage&gt;544&lt;/endpage&gt;&lt;type&gt;400&lt;/type&gt;&lt;citekey&gt;Scholes:1997wg&lt;/citekey&gt;&lt;publication_date&gt;99199700001200000000200000&lt;/publication_date&gt;&lt;bundle&gt;&lt;publication&gt;&lt;publisher&gt;Annual Reviews&lt;/publisher&gt;&lt;title&gt;Annual Review of Ecology and Systematics&lt;/title&gt;&lt;type&gt;-100&lt;/type&gt;&lt;subtype&gt;-100&lt;/subtype&gt;&lt;uuid&gt;12E1E5A3-67BE-448F-99FA-2C609AA16277&lt;/uuid&gt;&lt;/publication&gt;&lt;/bundle&gt;&lt;authors&gt;&lt;author&gt;&lt;firstName&gt;Robert&lt;/firstName&gt;&lt;middleNames&gt;J&lt;/middleNames&gt;&lt;lastName&gt;Scholes&lt;/lastName&gt;&lt;/author&gt;&lt;author&gt;&lt;firstName&gt;Steve&lt;/firstName&gt;&lt;lastName&gt;Archer&lt;/lastName&gt;&lt;/author&gt;&lt;/authors&gt;&lt;/publication&gt;&lt;/publications&gt;&lt;cites&gt;&lt;/cites&gt;&lt;/citation&gt;</w:instrText>
      </w:r>
      <w:r w:rsidR="00EA5F9B">
        <w:fldChar w:fldCharType="separate"/>
      </w:r>
      <w:r w:rsidR="008B4233">
        <w:rPr>
          <w:rFonts w:cs="Times New Roman"/>
        </w:rPr>
        <w:t>(Scholes and Archer 1997, Ward et al. 2012)</w:t>
      </w:r>
      <w:r w:rsidR="00EA5F9B">
        <w:fldChar w:fldCharType="end"/>
      </w:r>
      <w:r w:rsidR="007A35F4">
        <w:t>. In the former, trees and grasses differentially access nutrients and water</w:t>
      </w:r>
      <w:r w:rsidR="00DD4888">
        <w:t>, supporting equilibrium</w:t>
      </w:r>
      <w:r w:rsidR="00E269AC">
        <w:t xml:space="preserve"> </w:t>
      </w:r>
      <w:r w:rsidR="00D56BAE">
        <w:fldChar w:fldCharType="begin"/>
      </w:r>
      <w:r w:rsidR="00082E77">
        <w:instrText xml:space="preserve"> ADDIN PAPERS2_CITATIONS &lt;citation&gt;&lt;uuid&gt;E24B1780-AE52-47AA-8A23-D471ABE2FE14&lt;/uuid&gt;&lt;priority&gt;0&lt;/priority&gt;&lt;publications&gt;&lt;publication&gt;&lt;uuid&gt;C7406A1F-E0BB-45DD-93FD-B436344E805F&lt;/uuid&gt;&lt;volume&gt;172&lt;/volume&gt;&lt;doi&gt;10.1007/s00442-012-2538-y&lt;/doi&gt;&lt;startpage&gt;617&lt;/startpage&gt;&lt;publication_date&gt;99201200001200000000200000&lt;/publication_date&gt;&lt;url&gt;http://link.springer.com/article/10.1007/s00442-012-2538-y/fulltext.html&lt;/url&gt;&lt;citekey&gt;Ward:2012bu&lt;/citekey&gt;&lt;type&gt;400&lt;/type&gt;&lt;title&gt;Walter’s two-layer hypothesis revisited: back to the roots!&lt;/title&gt;&lt;publisher&gt;Springer-Verlag&lt;/publisher&gt;&lt;number&gt;3&lt;/number&gt;&lt;subtype&gt;400&lt;/subtype&gt;&lt;endpage&gt;630&lt;/endpage&gt;&lt;bundle&gt;&lt;publication&gt;&lt;title&gt;Oecologia&lt;/title&gt;&lt;type&gt;-100&lt;/type&gt;&lt;subtype&gt;-100&lt;/subtype&gt;&lt;uuid&gt;7D22D844-FBB2-4912-99A5-B466D1A2D27D&lt;/uuid&gt;&lt;/publication&gt;&lt;/bundle&gt;&lt;authors&gt;&lt;author&gt;&lt;firstName&gt;David&lt;/firstName&gt;&lt;lastName&gt;Ward&lt;/lastName&gt;&lt;/author&gt;&lt;author&gt;&lt;firstName&gt;Kerstin&lt;/firstName&gt;&lt;lastName&gt;Wiegand&lt;/lastName&gt;&lt;/author&gt;&lt;author&gt;&lt;firstName&gt;Stephan&lt;/firstName&gt;&lt;lastName&gt;Getzin&lt;/lastName&gt;&lt;/author&gt;&lt;/authors&gt;&lt;/publication&gt;&lt;/publications&gt;&lt;cites&gt;&lt;/cites&gt;&lt;/citation&gt;</w:instrText>
      </w:r>
      <w:r w:rsidR="00D56BAE">
        <w:fldChar w:fldCharType="separate"/>
      </w:r>
      <w:r w:rsidR="00082E77">
        <w:rPr>
          <w:rFonts w:cs="Times New Roman"/>
        </w:rPr>
        <w:t>(Ward et al. 2012)</w:t>
      </w:r>
      <w:r w:rsidR="00D56BAE">
        <w:fldChar w:fldCharType="end"/>
      </w:r>
      <w:r w:rsidR="007A35F4">
        <w:t>.</w:t>
      </w:r>
      <w:r w:rsidR="00693AF5">
        <w:t xml:space="preserve"> In the latter, </w:t>
      </w:r>
      <w:r w:rsidR="00DD4888">
        <w:t xml:space="preserve">a disequilibrium model, </w:t>
      </w:r>
      <w:r w:rsidR="00693AF5">
        <w:t>disturbances such as fire, frost, or herbivory serve as bottlenecks that favor grasses, which are more protected</w:t>
      </w:r>
      <w:r w:rsidR="006407D9">
        <w:t xml:space="preserve"> from the effects of fire</w:t>
      </w:r>
      <w:r w:rsidR="00693AF5">
        <w:t>, at the expense of woody plants</w:t>
      </w:r>
      <w:r w:rsidR="00DC1E3A">
        <w:t xml:space="preserve"> </w:t>
      </w:r>
      <w:r w:rsidR="000423C6">
        <w:fldChar w:fldCharType="begin"/>
      </w:r>
      <w:r w:rsidR="00082E77">
        <w:instrText xml:space="preserve"> ADDIN PAPERS2_CITATIONS &lt;citation&gt;&lt;uuid&gt;71C9B528-7C43-4642-9167-F474FA21E805&lt;/uuid&gt;&lt;priority&gt;0&lt;/priority&gt;&lt;publications&gt;&lt;publication&gt;&lt;volume&gt;28&lt;/volume&gt;&lt;number&gt;1&lt;/number&gt;&lt;startpage&gt;517&lt;/startpage&gt;&lt;title&gt;Tree-Grass Interactions in Savannas&lt;/title&gt;&lt;uuid&gt;8D2F9EC3-FE64-4739-9163-64323ADA90B7&lt;/uuid&gt;&lt;subtype&gt;400&lt;/subtype&gt;&lt;endpage&gt;544&lt;/endpage&gt;&lt;type&gt;400&lt;/type&gt;&lt;citekey&gt;Scholes:1997wg&lt;/citekey&gt;&lt;publication_date&gt;99199700001200000000200000&lt;/publication_date&gt;&lt;bundle&gt;&lt;publication&gt;&lt;publisher&gt;Annual Reviews&lt;/publisher&gt;&lt;title&gt;Annual Review of Ecology and Systematics&lt;/title&gt;&lt;type&gt;-100&lt;/type&gt;&lt;subtype&gt;-100&lt;/subtype&gt;&lt;uuid&gt;12E1E5A3-67BE-448F-99FA-2C609AA16277&lt;/uuid&gt;&lt;/publication&gt;&lt;/bundle&gt;&lt;authors&gt;&lt;author&gt;&lt;firstName&gt;Robert&lt;/firstName&gt;&lt;middleNames&gt;J&lt;/middleNames&gt;&lt;lastName&gt;Scholes&lt;/lastName&gt;&lt;/author&gt;&lt;author&gt;&lt;firstName&gt;Steve&lt;/firstName&gt;&lt;lastName&gt;Archer&lt;/lastName&gt;&lt;/author&gt;&lt;/authors&gt;&lt;/publication&gt;&lt;publication&gt;&lt;volume&gt;88&lt;/volume&gt;&lt;publication_date&gt;99200000001200000000200000&lt;/publication_date&gt;&lt;number&gt;2&lt;/number&gt;&lt;startpage&gt;213&lt;/startpage&gt;&lt;title&gt;Fire, resprouting and variability: a recipe for grass–tree coexistence in savanna&lt;/title&gt;&lt;uuid&gt;246313B4-4AC1-47B6-85D3-7B210BAADD9D&lt;/uuid&gt;&lt;subtype&gt;400&lt;/subtype&gt;&lt;endpage&gt;229&lt;/endpage&gt;&lt;type&gt;400&lt;/type&gt;&lt;citekey&gt;Higgins:2000up&lt;/citekey&gt;&lt;url&gt;http://onlinelibrary.wiley.com/doi/10.1046/j.1365-2745.2000.00435.x/full&lt;/url&gt;&lt;bundle&gt;&lt;publication&gt;&lt;publisher&gt;The Ecological Society of America&lt;/publisher&gt;&lt;title&gt;Journal of Ecology&lt;/title&gt;&lt;type&gt;-100&lt;/type&gt;&lt;subty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W&lt;/firstName&gt;&lt;middleNames&gt;S W&lt;/middleNames&gt;&lt;lastName&gt;Trollope&lt;/lastName&gt;&lt;/author&gt;&lt;/authors&gt;&lt;/publication&gt;&lt;publication&gt;&lt;volume&gt;17&lt;/volume&gt;&lt;number&gt;2&lt;/number&gt;&lt;startpage&gt;558&lt;/startpage&gt;&lt;title&gt;Elephants, fire, and frost can determine community structure and composition in Kalahari woodlands&lt;/title&gt;&lt;uuid&gt;72D40B2E-F5BE-48EE-B8C8-E6C2984EF722&lt;/uuid&gt;&lt;subtype&gt;400&lt;/subtype&gt;&lt;endpage&gt;568&lt;/endpage&gt;&lt;type&gt;400&lt;/type&gt;&lt;citekey&gt;Holdo:2007tc&lt;/citekey&gt;&lt;publication_date&gt;99200700001200000000200000&lt;/publication_date&gt;&lt;bundle&gt;&lt;publication&gt;&lt;publisher&gt;Eco Soc America&lt;/publisher&gt;&lt;title&gt;Ecological Applications&lt;/title&gt;&lt;type&gt;-100&lt;/type&gt;&lt;subtype&gt;-100&lt;/subtype&gt;&lt;uuid&gt;3177BD10-F64F-4A56-BE70-3834FF433787&lt;/uuid&gt;&lt;/publication&gt;&lt;/bundle&gt;&lt;authors&gt;&lt;author&gt;&lt;firstName&gt;Ricardo&lt;/firstName&gt;&lt;middleNames&gt;M&lt;/middleNames&gt;&lt;lastName&gt;Holdo&lt;/lastName&gt;&lt;/author&gt;&lt;/authors&gt;&lt;/publication&gt;&lt;/publications&gt;&lt;cites&gt;&lt;/cites&gt;&lt;/citation&gt;</w:instrText>
      </w:r>
      <w:r w:rsidR="000423C6">
        <w:fldChar w:fldCharType="separate"/>
      </w:r>
      <w:r w:rsidR="00082E77">
        <w:rPr>
          <w:rFonts w:cs="Times New Roman"/>
        </w:rPr>
        <w:t>(Scholes and Archer 1997, Higgins et al. 2000, Holdo 2007)</w:t>
      </w:r>
      <w:r w:rsidR="000423C6">
        <w:fldChar w:fldCharType="end"/>
      </w:r>
      <w:r w:rsidR="00DC1E3A">
        <w:rPr>
          <w:b/>
        </w:rPr>
        <w:t>.</w:t>
      </w:r>
    </w:p>
    <w:p w14:paraId="6E59EC9B" w14:textId="07F9E502" w:rsidR="00C73F4B" w:rsidRDefault="00367169" w:rsidP="0027019B">
      <w:r>
        <w:t>Understanding how fire affects tree</w:t>
      </w:r>
      <w:ins w:id="6" w:author="Holdo, Ricardo M." w:date="2015-05-13T21:28:00Z">
        <w:r w:rsidR="00800F11">
          <w:t>-</w:t>
        </w:r>
      </w:ins>
      <w:del w:id="7" w:author="Holdo, Ricardo M." w:date="2015-05-13T21:28:00Z">
        <w:r w:rsidDel="00800F11">
          <w:delText xml:space="preserve"> </w:delText>
        </w:r>
        <w:r w:rsidR="00C24618" w:rsidDel="00800F11">
          <w:delText xml:space="preserve">/ </w:delText>
        </w:r>
      </w:del>
      <w:r w:rsidR="00C24618">
        <w:t>grass interactions</w:t>
      </w:r>
      <w:r>
        <w:t xml:space="preserve"> in savanna</w:t>
      </w:r>
      <w:r w:rsidR="00DA3FF0">
        <w:t>s</w:t>
      </w:r>
      <w:r>
        <w:t xml:space="preserve"> requires an understanding of </w:t>
      </w:r>
      <w:r w:rsidR="00CA0EB9">
        <w:t xml:space="preserve">savanna fire regimes. </w:t>
      </w:r>
      <w:r w:rsidR="00C24618">
        <w:t xml:space="preserve">Fire regimes are the </w:t>
      </w:r>
      <w:r w:rsidR="000423C6">
        <w:t>long-term</w:t>
      </w:r>
      <w:r w:rsidR="00C24618">
        <w:t xml:space="preserve"> spatial and temporal patterns of fire, and </w:t>
      </w:r>
      <w:r w:rsidR="00F3333B">
        <w:t>aggregate a</w:t>
      </w:r>
      <w:r w:rsidR="00D56BAE">
        <w:t xml:space="preserve"> number of fire-related metrics</w:t>
      </w:r>
      <w:r w:rsidR="00F3333B">
        <w:t xml:space="preserve">. </w:t>
      </w:r>
      <w:r w:rsidR="00685FD2">
        <w:t xml:space="preserve">Fire frequency </w:t>
      </w:r>
      <w:r w:rsidR="00685FD2">
        <w:lastRenderedPageBreak/>
        <w:t>and intensity</w:t>
      </w:r>
      <w:r w:rsidR="00AB62D7">
        <w:t>, two key variables in savanna fire regimes,</w:t>
      </w:r>
      <w:r w:rsidR="00685FD2">
        <w:t xml:space="preserve"> </w:t>
      </w:r>
      <w:commentRangeStart w:id="8"/>
      <w:r w:rsidR="00685FD2">
        <w:t xml:space="preserve">are known to be </w:t>
      </w:r>
      <w:commentRangeEnd w:id="8"/>
      <w:r w:rsidR="00800F11">
        <w:rPr>
          <w:rStyle w:val="CommentReference"/>
        </w:rPr>
        <w:commentReference w:id="8"/>
      </w:r>
      <w:r w:rsidR="00AB62D7">
        <w:t>positively driven by</w:t>
      </w:r>
      <w:r w:rsidR="00685FD2">
        <w:t xml:space="preserve"> to precipitation</w:t>
      </w:r>
      <w:r w:rsidR="00C20EFF">
        <w:t xml:space="preserve"> </w:t>
      </w:r>
      <w:r w:rsidR="00682C07">
        <w:fldChar w:fldCharType="begin"/>
      </w:r>
      <w:r w:rsidR="00082E77">
        <w:instrText xml:space="preserve"> ADDIN PAPERS2_CITATIONS &lt;citation&gt;&lt;uuid&gt;8E51F44C-4B00-42F8-8833-699A3F2BA277&lt;/uuid&gt;&lt;priority&gt;0&lt;/priority&gt;&lt;publications&gt;&lt;publication&gt;&lt;uuid&gt;59E888BE-5962-411A-BC74-03E01CD25230&lt;/uuid&gt;&lt;volume&gt;19&lt;/volume&gt;&lt;doi&gt;10.1111/j.1466-8238.2010.00568.x&lt;/doi&gt;&lt;subtitle&gt;Fire-climate interactions&lt;/subtitle&gt;&lt;startpage&gt;794&lt;/startpage&gt;&lt;publication_date&gt;99201006231200000000222000&lt;/publication_date&gt;&lt;url&gt;http://doi.wiley.com/10.1111/j.1466-8238.2010.00568.x&lt;/url&gt;&lt;citekey&gt;Archibald:2010kh&lt;/citekey&gt;&lt;type&gt;400&lt;/type&gt;&lt;title&gt;Climate and the inter-annual variability of fire in southern Africa: a meta-analysis using long-term field data and satellite-derived burnt area data&lt;/title&gt;&lt;number&gt;6&lt;/number&gt;&lt;subtype&gt;400&lt;/subtype&gt;&lt;endpage&gt;809&lt;/endpage&gt;&lt;bundle&gt;&lt;publication&gt;&lt;publisher&gt;Blackwell Publishing Ltd&lt;/publisher&gt;&lt;title&gt;Global Ecology and Biogeography&lt;/title&gt;&lt;type&gt;-100&lt;/type&gt;&lt;subtype&gt;-100&lt;/subtype&gt;&lt;uuid&gt;7763735B-F794-466A-B3C6-F60F882CEC83&lt;/uuid&gt;&lt;/publication&gt;&lt;/bundle&gt;&lt;authors&gt;&lt;author&gt;&lt;firstName&gt;Sally&lt;/firstName&gt;&lt;lastName&gt;Archibald&lt;/lastName&gt;&lt;/author&gt;&lt;author&gt;&lt;firstName&gt;A&lt;/firstName&gt;&lt;lastName&gt;Nickless&lt;/lastName&gt;&lt;/author&gt;&lt;author&gt;&lt;firstName&gt;Navashni&lt;/firstName&gt;&lt;lastName&gt;Govender&lt;/lastName&gt;&lt;/author&gt;&lt;author&gt;&lt;firstName&gt;Robert&lt;/firstName&gt;&lt;middleNames&gt;J&lt;/middleNames&gt;&lt;lastName&gt;Scholes&lt;/lastName&gt;&lt;/author&gt;&lt;author&gt;&lt;firstName&gt;V&lt;/firstName&gt;&lt;lastName&gt;Lehsten&lt;/lastName&gt;&lt;/author&gt;&lt;/authors&gt;&lt;/publication&gt;&lt;publication&gt;&lt;uuid&gt;E19D27D0-889D-4C01-A3DA-90C6372EE3E8&lt;/uuid&gt;&lt;volume&gt;43&lt;/volume&gt;&lt;doi&gt;10.1111/j.1365-2664.2006.01184.x&lt;/doi&gt;&lt;subtitle&gt;Fire intensity in savanna&lt;/subtitle&gt;&lt;startpage&gt;748&lt;/startpage&gt;&lt;publication_date&gt;99200606231200000000222000&lt;/publication_date&gt;&lt;url&gt;http://doi.wiley.com/10.1111/j.1365-2664.2006.01184.x&lt;/url&gt;&lt;citekey&gt;Govender:2006im&lt;/citekey&gt;&lt;type&gt;400&lt;/type&gt;&lt;title&gt;The effect of fire season, fire frequency, rainfall and management on fire intensity in savanna vegetation in South Africa&lt;/title&gt;&lt;number&gt;4&lt;/number&gt;&lt;subtype&gt;400&lt;/subtype&gt;&lt;endpage&gt;758&lt;/endpage&gt;&lt;bundle&gt;&lt;publication&gt;&lt;title&gt;Journal of Applied Ecology&lt;/title&gt;&lt;type&gt;-100&lt;/type&gt;&lt;subtype&gt;-100&lt;/subtype&gt;&lt;uuid&gt;BBB5CC08-BA40-4F4B-951F-4F110D5C2D44&lt;/uuid&gt;&lt;/publication&gt;&lt;/bundle&gt;&lt;authors&gt;&lt;author&gt;&lt;firstName&gt;Navashni&lt;/firstName&gt;&lt;lastName&gt;Govender&lt;/lastName&gt;&lt;/author&gt;&lt;author&gt;&lt;firstName&gt;W&lt;/firstName&gt;&lt;middleNames&gt;S W&lt;/middleNames&gt;&lt;lastName&gt;Trollope&lt;/lastName&gt;&lt;/author&gt;&lt;author&gt;&lt;nonDroppingParticle&gt;Van&lt;/nonDroppingParticle&gt;&lt;firstName&gt;BW&lt;/firstName&gt;&lt;lastName&gt;Wilgen&lt;/lastName&gt;&lt;/author&gt;&lt;/authors&gt;&lt;/publication&gt;&lt;/publications&gt;&lt;cites&gt;&lt;/cites&gt;&lt;/citation&gt;</w:instrText>
      </w:r>
      <w:r w:rsidR="00682C07">
        <w:fldChar w:fldCharType="separate"/>
      </w:r>
      <w:r w:rsidR="008B4233">
        <w:rPr>
          <w:rFonts w:cs="Times New Roman"/>
        </w:rPr>
        <w:t>(Govender et al. 2006, Archibald et al. 2010)</w:t>
      </w:r>
      <w:r w:rsidR="00682C07">
        <w:fldChar w:fldCharType="end"/>
      </w:r>
      <w:r w:rsidR="00685FD2">
        <w:t xml:space="preserve">. </w:t>
      </w:r>
      <w:r w:rsidR="005E4939">
        <w:t xml:space="preserve">As </w:t>
      </w:r>
      <w:commentRangeStart w:id="9"/>
      <w:r w:rsidR="005E4939">
        <w:t xml:space="preserve">rainfall </w:t>
      </w:r>
      <w:commentRangeEnd w:id="9"/>
      <w:r w:rsidR="00800F11">
        <w:rPr>
          <w:rStyle w:val="CommentReference"/>
        </w:rPr>
        <w:commentReference w:id="9"/>
      </w:r>
      <w:r w:rsidR="005E4939">
        <w:t xml:space="preserve">increases, grass biomass increases due to a combination of increased growth of grass and </w:t>
      </w:r>
      <w:commentRangeStart w:id="10"/>
      <w:r w:rsidR="005E4939">
        <w:t>decreased herbivore pressure</w:t>
      </w:r>
      <w:r w:rsidR="00562CE0">
        <w:t xml:space="preserve"> </w:t>
      </w:r>
      <w:commentRangeEnd w:id="10"/>
      <w:r w:rsidR="00800F11">
        <w:rPr>
          <w:rStyle w:val="CommentReference"/>
        </w:rPr>
        <w:commentReference w:id="10"/>
      </w:r>
      <w:r w:rsidR="00682C07">
        <w:fldChar w:fldCharType="begin"/>
      </w:r>
      <w:r w:rsidR="00082E77">
        <w:instrText xml:space="preserve"> ADDIN PAPERS2_CITATIONS &lt;citation&gt;&lt;uuid&gt;5AD3FFEC-FBF6-4810-9FE4-D016ECB99D8E&lt;/uuid&gt;&lt;priority&gt;1&lt;/priority&gt;&lt;publications&gt;&lt;publication&gt;&lt;volume&gt;28&lt;/volume&gt;&lt;number&gt;1&lt;/number&gt;&lt;startpage&gt;517&lt;/startpage&gt;&lt;title&gt;Tree-Grass Interactions in Savannas&lt;/title&gt;&lt;uuid&gt;8D2F9EC3-FE64-4739-9163-64323ADA90B7&lt;/uuid&gt;&lt;subtype&gt;400&lt;/subtype&gt;&lt;endpage&gt;544&lt;/endpage&gt;&lt;type&gt;400&lt;/type&gt;&lt;citekey&gt;Scholes:1997wg&lt;/citekey&gt;&lt;publication_date&gt;99199700001200000000200000&lt;/publication_date&gt;&lt;bundle&gt;&lt;publication&gt;&lt;publisher&gt;Annual Reviews&lt;/publisher&gt;&lt;title&gt;Annual Review of Ecology and Systematics&lt;/title&gt;&lt;type&gt;-100&lt;/type&gt;&lt;subtype&gt;-100&lt;/subtype&gt;&lt;uuid&gt;12E1E5A3-67BE-448F-99FA-2C609AA16277&lt;/uuid&gt;&lt;/publication&gt;&lt;/bundle&gt;&lt;authors&gt;&lt;author&gt;&lt;firstName&gt;Robert&lt;/firstName&gt;&lt;middleNames&gt;J&lt;/middleNames&gt;&lt;lastName&gt;Scholes&lt;/lastName&gt;&lt;/author&gt;&lt;author&gt;&lt;firstName&gt;Steve&lt;/firstName&gt;&lt;lastName&gt;Archer&lt;/lastName&gt;&lt;/author&gt;&lt;/authors&gt;&lt;/publication&gt;&lt;/publications&gt;&lt;cites&gt;&lt;/cites&gt;&lt;/citation&gt;</w:instrText>
      </w:r>
      <w:r w:rsidR="00682C07">
        <w:fldChar w:fldCharType="separate"/>
      </w:r>
      <w:r w:rsidR="008B4233">
        <w:rPr>
          <w:rFonts w:cs="Times New Roman"/>
        </w:rPr>
        <w:t>(Scholes and Archer 1997)</w:t>
      </w:r>
      <w:r w:rsidR="00682C07">
        <w:fldChar w:fldCharType="end"/>
      </w:r>
      <w:r w:rsidR="004E48DC">
        <w:t xml:space="preserve">. </w:t>
      </w:r>
      <w:r w:rsidR="00227E86">
        <w:t>Fire intensity</w:t>
      </w:r>
      <w:r w:rsidR="000A6CC8">
        <w:t xml:space="preserve">, the </w:t>
      </w:r>
      <w:r w:rsidR="00736316">
        <w:t>rate of energy released by a fire,</w:t>
      </w:r>
      <w:r w:rsidR="00227E86">
        <w:t xml:space="preserve"> </w:t>
      </w:r>
      <w:r w:rsidR="000423C6">
        <w:t>is driven by a number of factors, including wind</w:t>
      </w:r>
      <w:r w:rsidR="000A6CC8">
        <w:t xml:space="preserve">, fuel arrangement, fuel </w:t>
      </w:r>
      <w:r w:rsidR="000423C6">
        <w:t xml:space="preserve">load, fuel moisture, etc. </w:t>
      </w:r>
      <w:r w:rsidR="000423C6">
        <w:fldChar w:fldCharType="begin"/>
      </w:r>
      <w:r w:rsidR="00082E77">
        <w:instrText xml:space="preserve"> ADDIN PAPERS2_CITATIONS &lt;citation&gt;&lt;uuid&gt;01372B61-D274-4368-BC41-E56378418D75&lt;/uuid&gt;&lt;priority&gt;0&lt;/priority&gt;&lt;publications&gt;&lt;publication&gt;&lt;publication_date&gt;99197200001200000000200000&lt;/publication_date&gt;&lt;startpage&gt;1&lt;/startpage&gt;&lt;endpage&gt;48&lt;/endpage&gt;&lt;title&gt;A mathematical model for predicting fire spread in wildland fuels&lt;/title&gt;&lt;uuid&gt;5EBE26C5-857B-4B44-BB0E-BCECACE7E69C&lt;/uuid&gt;&lt;subtype&gt;1&lt;/subtype&gt;&lt;publisher&gt;Intermountain Forest and Range Experiment Station, US Forest Service, US. Department of Agriculture&lt;/publisher&gt;&lt;type&gt;0&lt;/type&gt;&lt;place&gt;Ogden, Utah 84401&lt;/place&gt;&lt;citekey&gt;Rothermel:1972tp&lt;/citekey&gt;&lt;url&gt;http://www.snap.uaf.edu/webshared/JenNorthway/AKFireModelingWorkshop/AKFireModelingWkshp/FSPro%20Analysis%20Guide%20References/Rothermel%201972%20INT-115.pdf&lt;/url&gt;&lt;authors&gt;&lt;author&gt;&lt;firstName&gt;R&lt;/firstName&gt;&lt;middleNames&gt;C&lt;/middleNames&gt;&lt;lastName&gt;Rothermel&lt;/lastName&gt;&lt;/author&gt;&lt;/authors&gt;&lt;/publication&gt;&lt;/publications&gt;&lt;cites&gt;&lt;/cites&gt;&lt;/citation&gt;</w:instrText>
      </w:r>
      <w:r w:rsidR="000423C6">
        <w:fldChar w:fldCharType="separate"/>
      </w:r>
      <w:r w:rsidR="00082E77">
        <w:rPr>
          <w:rFonts w:cs="Times New Roman"/>
        </w:rPr>
        <w:t>(Rothermel 1972)</w:t>
      </w:r>
      <w:r w:rsidR="000423C6">
        <w:fldChar w:fldCharType="end"/>
      </w:r>
      <w:r w:rsidR="00736316">
        <w:t>. I</w:t>
      </w:r>
      <w:r w:rsidR="000A6CC8">
        <w:t>n areas where grass is the primary carrier</w:t>
      </w:r>
      <w:r w:rsidR="007A1A91">
        <w:t xml:space="preserve"> of fire, fire intensity tends to increase with grass biomass, which also increases with rainfall</w:t>
      </w:r>
      <w:r w:rsidR="00EA5F9B">
        <w:rPr>
          <w:b/>
        </w:rPr>
        <w:t xml:space="preserve"> </w:t>
      </w:r>
      <w:commentRangeStart w:id="11"/>
      <w:r w:rsidR="00EA5F9B">
        <w:rPr>
          <w:b/>
        </w:rPr>
        <w:fldChar w:fldCharType="begin"/>
      </w:r>
      <w:r w:rsidR="00082E77">
        <w:rPr>
          <w:b/>
        </w:rPr>
        <w:instrText xml:space="preserve"> ADDIN PAPERS2_CITATIONS &lt;citation&gt;&lt;uuid&gt;E5EAC62C-FB1C-4377-990B-D3DC3F956AE2&lt;/uuid&gt;&lt;priority&gt;0&lt;/priority&gt;&lt;publications&gt;&lt;publication&gt;&lt;volume&gt;28&lt;/volume&gt;&lt;number&gt;3&lt;/number&gt;&lt;startpage&gt;291&lt;/startpage&gt;&lt;title&gt;Dynamic response of grass cover to rainfall variability: implications for the function and persistence of savanna ecosystems&lt;/title&gt;&lt;uuid&gt;61CF5337-1FEE-458C-8DA5-041F961E71D5&lt;/uuid&gt;&lt;subtype&gt;400&lt;/subtype&gt;&lt;endpage&gt;302&lt;/endpage&gt;&lt;type&gt;400&lt;/type&gt;&lt;citekey&gt;Scanlon:2005wy&lt;/citekey&gt;&lt;publication_date&gt;99200500001200000000200000&lt;/publication_date&gt;&lt;bundle&gt;&lt;publication&gt;&lt;title&gt;Advances in Water Resources&lt;/title&gt;&lt;type&gt;-100&lt;/type&gt;&lt;subtype&gt;-100&lt;/subtype&gt;&lt;uuid&gt;4B983B4C-99BF-4BFF-9B2A-FAF74A26E615&lt;/uuid&gt;&lt;/publication&gt;&lt;/bundle&gt;&lt;authors&gt;&lt;author&gt;&lt;firstName&gt;Todd&lt;/firstName&gt;&lt;middleNames&gt;M&lt;/middleNames&gt;&lt;lastName&gt;Scanlon&lt;/lastName&gt;&lt;/author&gt;&lt;author&gt;&lt;firstName&gt;KK&lt;/firstName&gt;&lt;middleNames&gt;K&lt;/middleNames&gt;&lt;lastName&gt;Caylor&lt;/lastName&gt;&lt;/author&gt;&lt;author&gt;&lt;firstName&gt;S&lt;/firstName&gt;&lt;lastName&gt;Manfreda&lt;/lastName&gt;&lt;/author&gt;&lt;author&gt;&lt;firstName&gt;SA&lt;/firstName&gt;&lt;lastName&gt;Levin&lt;/lastName&gt;&lt;/author&gt;&lt;author&gt;&lt;firstName&gt;I&lt;/firstName&gt;&lt;lastName&gt;Rodriguez-Iturbe&lt;/lastName&gt;&lt;/author&gt;&lt;/authors&gt;&lt;/publication&gt;&lt;publication&gt;&lt;uuid&gt;E19D27D0-889D-4C01-A3DA-90C6372EE3E8&lt;/uuid&gt;&lt;volume&gt;43&lt;/volume&gt;&lt;doi&gt;10.1111/j.1365-2664.2006.01184.x&lt;/doi&gt;&lt;subtitle&gt;Fire intensity in savanna&lt;/subtitle&gt;&lt;startpage&gt;748&lt;/startpage&gt;&lt;publication_date&gt;99200606231200000000222000&lt;/publication_date&gt;&lt;url&gt;http://doi.wiley.com/10.1111/j.1365-2664.2006.01184.x&lt;/url&gt;&lt;citekey&gt;Govender:2006im&lt;/citekey&gt;&lt;type&gt;400&lt;/type&gt;&lt;title&gt;The effect of fire season, fire frequency, rainfall and management on fire intensity in savanna vegetation in South Africa&lt;/title&gt;&lt;number&gt;4&lt;/number&gt;&lt;subtype&gt;400&lt;/subtype&gt;&lt;endpage&gt;758&lt;/endpage&gt;&lt;bundle&gt;&lt;publication&gt;&lt;title&gt;Journal of Applied Ecology&lt;/title&gt;&lt;type&gt;-100&lt;/type&gt;&lt;subtype&gt;-100&lt;/subtype&gt;&lt;uuid&gt;BBB5CC08-BA40-4F4B-951F-4F110D5C2D44&lt;/uuid&gt;&lt;/publication&gt;&lt;/bundle&gt;&lt;authors&gt;&lt;author&gt;&lt;firstName&gt;Navashni&lt;/firstName&gt;&lt;lastName&gt;Govender&lt;/lastName&gt;&lt;/author&gt;&lt;author&gt;&lt;firstName&gt;W&lt;/firstName&gt;&lt;middleNames&gt;S W&lt;/middleNames&gt;&lt;lastName&gt;Trollope&lt;/lastName&gt;&lt;/author&gt;&lt;author&gt;&lt;nonDroppingParticle&gt;Van&lt;/nonDroppingParticle&gt;&lt;firstName&gt;BW&lt;/firstName&gt;&lt;lastName&gt;Wilgen&lt;/lastName&gt;&lt;/author&gt;&lt;/authors&gt;&lt;/publication&gt;&lt;/publications&gt;&lt;cites&gt;&lt;/cites&gt;&lt;/citation&gt;</w:instrText>
      </w:r>
      <w:r w:rsidR="00EA5F9B">
        <w:rPr>
          <w:b/>
        </w:rPr>
        <w:fldChar w:fldCharType="separate"/>
      </w:r>
      <w:r w:rsidR="008B4233">
        <w:rPr>
          <w:rFonts w:cs="Times New Roman"/>
        </w:rPr>
        <w:t>(Scanlon et al. 2005, Govender et al. 2006)</w:t>
      </w:r>
      <w:r w:rsidR="00EA5F9B">
        <w:rPr>
          <w:b/>
        </w:rPr>
        <w:fldChar w:fldCharType="end"/>
      </w:r>
      <w:commentRangeEnd w:id="11"/>
      <w:r w:rsidR="00800F11">
        <w:rPr>
          <w:rStyle w:val="CommentReference"/>
        </w:rPr>
        <w:commentReference w:id="11"/>
      </w:r>
      <w:r w:rsidR="007A1A91">
        <w:t xml:space="preserve">. </w:t>
      </w:r>
      <w:commentRangeStart w:id="12"/>
      <w:r w:rsidR="007A1A91">
        <w:t xml:space="preserve">Although fire frequency and fire intensity are generally considered inversely related </w:t>
      </w:r>
      <w:commentRangeEnd w:id="12"/>
      <w:r w:rsidR="000566E6">
        <w:rPr>
          <w:rStyle w:val="CommentReference"/>
        </w:rPr>
        <w:commentReference w:id="12"/>
      </w:r>
      <w:r w:rsidR="007A1A91">
        <w:t xml:space="preserve">(frequent fires reduce fuel accumulation and thus the potential for high intensity fires), in </w:t>
      </w:r>
      <w:r w:rsidR="00C73F4B">
        <w:t>savannas, both tend to increase with rainfall</w:t>
      </w:r>
      <w:r w:rsidR="00DA3FF0">
        <w:t xml:space="preserve"> due to the effect of </w:t>
      </w:r>
      <w:r w:rsidR="000423C6">
        <w:t xml:space="preserve">increased </w:t>
      </w:r>
      <w:r w:rsidR="00DA3FF0">
        <w:t xml:space="preserve">grass production </w:t>
      </w:r>
      <w:r w:rsidR="000423C6">
        <w:t xml:space="preserve">and fuel continuity </w:t>
      </w:r>
      <w:r w:rsidR="000423C6">
        <w:fldChar w:fldCharType="begin"/>
      </w:r>
      <w:r w:rsidR="00082E77">
        <w:instrText xml:space="preserve"> ADDIN PAPERS2_CITATIONS &lt;citation&gt;&lt;uuid&gt;814E5D3B-7D9C-4E8F-A03B-67526A12B08A&lt;/uuid&gt;&lt;priority&gt;0&lt;/priority&gt;&lt;publications&gt;&lt;publication&gt;&lt;uuid&gt;E19D27D0-889D-4C01-A3DA-90C6372EE3E8&lt;/uuid&gt;&lt;volume&gt;43&lt;/volume&gt;&lt;doi&gt;10.1111/j.1365-2664.2006.01184.x&lt;/doi&gt;&lt;subtitle&gt;Fire intensity in savanna&lt;/subtitle&gt;&lt;startpage&gt;748&lt;/startpage&gt;&lt;publication_date&gt;99200606231200000000222000&lt;/publication_date&gt;&lt;url&gt;http://doi.wiley.com/10.1111/j.1365-2664.2006.01184.x&lt;/url&gt;&lt;citekey&gt;Govender:2006im&lt;/citekey&gt;&lt;type&gt;400&lt;/type&gt;&lt;title&gt;The effect of fire season, fire frequency, rainfall and management on fire intensity in savanna vegetation in South Africa&lt;/title&gt;&lt;number&gt;4&lt;/number&gt;&lt;subtype&gt;400&lt;/subtype&gt;&lt;endpage&gt;758&lt;/endpage&gt;&lt;bundle&gt;&lt;publication&gt;&lt;title&gt;Journal of Applied Ecology&lt;/title&gt;&lt;type&gt;-100&lt;/type&gt;&lt;subtype&gt;-100&lt;/subtype&gt;&lt;uuid&gt;BBB5CC08-BA40-4F4B-951F-4F110D5C2D44&lt;/uuid&gt;&lt;/publication&gt;&lt;/bundle&gt;&lt;authors&gt;&lt;author&gt;&lt;firstName&gt;Navashni&lt;/firstName&gt;&lt;lastName&gt;Govender&lt;/lastName&gt;&lt;/author&gt;&lt;author&gt;&lt;firstName&gt;W&lt;/firstName&gt;&lt;middleNames&gt;S W&lt;/middleNames&gt;&lt;lastName&gt;Trollope&lt;/lastName&gt;&lt;/author&gt;&lt;author&gt;&lt;nonDroppingParticle&gt;Van&lt;/nonDroppingParticle&gt;&lt;firstName&gt;BW&lt;/firstName&gt;&lt;lastName&gt;Wilgen&lt;/lastName&gt;&lt;/author&gt;&lt;/authors&gt;&lt;/publication&gt;&lt;/publications&gt;&lt;cites&gt;&lt;/cites&gt;&lt;/citation&gt;</w:instrText>
      </w:r>
      <w:r w:rsidR="000423C6">
        <w:fldChar w:fldCharType="separate"/>
      </w:r>
      <w:r w:rsidR="00082E77">
        <w:rPr>
          <w:rFonts w:cs="Times New Roman"/>
        </w:rPr>
        <w:t>(Govender et al. 2006)</w:t>
      </w:r>
      <w:r w:rsidR="000423C6">
        <w:fldChar w:fldCharType="end"/>
      </w:r>
      <w:r w:rsidR="000423C6">
        <w:t>.</w:t>
      </w:r>
      <w:r w:rsidR="00DA3FF0">
        <w:t xml:space="preserve"> </w:t>
      </w:r>
      <w:r w:rsidR="00C73F4B">
        <w:t xml:space="preserve"> </w:t>
      </w:r>
    </w:p>
    <w:p w14:paraId="14DB42CF" w14:textId="153361D1" w:rsidR="0027019B" w:rsidRDefault="000566E6" w:rsidP="00C73F4B">
      <w:ins w:id="13" w:author="Holdo, Ricardo M." w:date="2015-05-13T21:36:00Z">
        <w:r>
          <w:t>F</w:t>
        </w:r>
      </w:ins>
      <w:del w:id="14" w:author="Holdo, Ricardo M." w:date="2015-05-13T21:36:00Z">
        <w:r w:rsidR="00C77132" w:rsidDel="000566E6">
          <w:delText>The f</w:delText>
        </w:r>
      </w:del>
      <w:r w:rsidR="00C77132">
        <w:t>requent, intense f</w:t>
      </w:r>
      <w:r w:rsidR="00C73F4B">
        <w:t>ire</w:t>
      </w:r>
      <w:r w:rsidR="00C77132">
        <w:t>s</w:t>
      </w:r>
      <w:r w:rsidR="00C73F4B">
        <w:t xml:space="preserve"> can ‘trap’ savanna trees in a persistent </w:t>
      </w:r>
      <w:proofErr w:type="spellStart"/>
      <w:r w:rsidR="00C73F4B">
        <w:t>subadult</w:t>
      </w:r>
      <w:proofErr w:type="spellEnd"/>
      <w:r w:rsidR="00C73F4B">
        <w:t xml:space="preserve"> state by causing </w:t>
      </w:r>
      <w:proofErr w:type="spellStart"/>
      <w:r w:rsidR="00C73F4B">
        <w:t>topkill</w:t>
      </w:r>
      <w:proofErr w:type="spellEnd"/>
      <w:r w:rsidR="00C73F4B">
        <w:t>, the aboveground mortality of woody tissue</w:t>
      </w:r>
      <w:r w:rsidR="000423C6">
        <w:rPr>
          <w:b/>
        </w:rPr>
        <w:t xml:space="preserve"> </w:t>
      </w:r>
      <w:r w:rsidR="000423C6">
        <w:rPr>
          <w:b/>
        </w:rPr>
        <w:fldChar w:fldCharType="begin"/>
      </w:r>
      <w:r w:rsidR="00082E77">
        <w:rPr>
          <w:b/>
        </w:rPr>
        <w:instrText xml:space="preserve"> ADDIN PAPERS2_CITATIONS &lt;citation&gt;&lt;uuid&gt;994A7BF2-47DB-41D8-B649-6F4E9E5EA70C&lt;/uuid&gt;&lt;priority&gt;0&lt;/priority&gt;&lt;publications&gt;&lt;publication&gt;&lt;uuid&gt;F1013CC2-C539-45C0-A7C5-7C70A0C056FF&lt;/uuid&gt;&lt;volume&gt;100&lt;/volume&gt;&lt;doi&gt;10.1111/j.1365-2745.2012.02026.x&lt;/doi&gt;&lt;startpage&gt;1400&lt;/startpage&gt;&lt;publication_date&gt;99201211011200000000222000&lt;/publication_date&gt;&lt;url&gt;http://onlinelibrary.wiley.com/doi/10.1111/j.1365-2745.2012.02026.x/full&lt;/url&gt;&lt;citekey&gt;Higgins:2012fc&lt;/citekey&gt;&lt;type&gt;400&lt;/type&gt;&lt;title&gt;Which traits determine shifts in the</w:instrText>
      </w:r>
      <w:r w:rsidR="00082E77">
        <w:rPr>
          <w:rFonts w:hint="eastAsia"/>
          <w:b/>
        </w:rPr>
        <w:instrText xml:space="preserve"> abundance of tree species in a fire</w:instrText>
      </w:r>
      <w:r w:rsidR="00082E77">
        <w:rPr>
          <w:rFonts w:hint="eastAsia"/>
          <w:b/>
        </w:rPr>
        <w:instrText>‐</w:instrText>
      </w:r>
      <w:r w:rsidR="00082E77">
        <w:rPr>
          <w:rFonts w:hint="eastAsia"/>
          <w:b/>
        </w:rPr>
        <w:instrText>prone savanna?&lt;/title&gt;&lt;number&gt;6&lt;/number&gt;&lt;subtype&gt;400&lt;/subtype&gt;&lt;endpage&gt;1410&lt;/endpage&gt;&lt;bundle&gt;&lt;publication&gt;&lt;publisher&gt;The Ecological Society of America&lt;/publisher&gt;&lt;title&gt;Journal of Ecology&lt;/title&gt;&lt;type&gt;-100&lt;/type&gt;&lt;subty</w:instrText>
      </w:r>
      <w:r w:rsidR="00082E77">
        <w:rPr>
          <w:b/>
        </w:rPr>
        <w:instrText>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Henri&lt;/firstName&gt;&lt;lastName&gt;Combrink&lt;/lastName&gt;&lt;/author&gt;&lt;author&gt;&lt;firstName&gt;Joseph&lt;/firstName&gt;&lt;middleNames&gt;M&lt;/middleNames&gt;&lt;lastName&gt;Craine&lt;/lastName&gt;&lt;/author&gt;&lt;author&gt;&lt;firstName&gt;Edmund&lt;/firstName&gt;&lt;middleNames&gt;C&lt;/middleNames&gt;&lt;lastName&gt;February&lt;/lastName&gt;&lt;/author&gt;&lt;author&gt;&lt;firstName&gt;Navashni&lt;/firstName&gt;&lt;lastName&gt;Govender&lt;/lastName&gt;&lt;/author&gt;&lt;author&gt;&lt;firstName&gt;Kathryn&lt;/firstName&gt;&lt;lastName&gt;Lannas&lt;/lastName&gt;&lt;/author&gt;&lt;author&gt;&lt;firstName&gt;Glenn&lt;/firstName&gt;&lt;lastName&gt;Moncreiff&lt;/lastName&gt;&lt;/author&gt;&lt;author&gt;&lt;firstName&gt;W&lt;/firstName&gt;&lt;middleNames&gt;S W&lt;/middleNames&gt;&lt;lastName&gt;Trollope&lt;/lastName&gt;&lt;/author&gt;&lt;/authors&gt;&lt;editors&gt;&lt;author&gt;&lt;firstName&gt;Peter&lt;/firstName&gt;&lt;lastName&gt;Vesk&lt;/lastName&gt;&lt;/author&gt;&lt;/editors&gt;&lt;/publication&gt;&lt;publication&gt;&lt;uuid&gt;F24CDFA5-0F85-4C0A-A163-BA3120E215AA&lt;/uuid&gt;&lt;volume&gt;180&lt;/volume&gt;&lt;doi&gt;10.1016/S0378-1127(02)00566-2&lt;/doi&gt;&lt;startpage&gt;273&lt;/startpage&gt;&lt;publication_date&gt;99200307001200000000220000&lt;/publication_date&gt;&lt;url&gt;http://linkinghub.elsevier.com/retrieve/pii/S0378112702005662&lt;/url&gt;&lt;citekey&gt;Hoffmann:2003ka&lt;/citekey&gt;&lt;type&gt;400&lt;/type&gt;&lt;title&gt;The role of topkill in the differential response of savanna woody species to fire&lt;/title&gt;&lt;number&gt;1-3&lt;/number&gt;&lt;subtype&gt;400&lt;/subtype&gt;&lt;endpage&gt;286&lt;/endpage&gt;&lt;bundle&gt;&lt;publication&gt;&lt;publisher&gt;Elsevier&lt;/publisher&gt;&lt;title&gt;Forest Ecology and Management&lt;/title&gt;&lt;livfeID&gt;10097&lt;/livfeID&gt;&lt;type&gt;-100&lt;/type&gt;&lt;subtype&gt;-100&lt;/subtype&gt;&lt;uuid&gt;AC504705-91D6-4B29-9544-42E9D3E48CFC&lt;/uuid&gt;&lt;/publication&gt;&lt;/bundle&gt;&lt;authors&gt;&lt;author&gt;&lt;firstName&gt;William&lt;/firstName&gt;&lt;middleNames&gt;A&lt;/middleNames&gt;&lt;lastName&gt;Hoffmann&lt;/lastName&gt;&lt;/author&gt;&lt;author&gt;&lt;firstName&gt;Otto&lt;/firstName&gt;&lt;middleNames&gt;T&lt;/middleNames&gt;&lt;lastName&gt;Solbrig&lt;/lastName&gt;&lt;/author&gt;&lt;/authors&gt;&lt;/publication&gt;&lt;/publications&gt;&lt;cites&gt;&lt;/cites&gt;&lt;/citation&gt;</w:instrText>
      </w:r>
      <w:r w:rsidR="000423C6">
        <w:rPr>
          <w:b/>
        </w:rPr>
        <w:fldChar w:fldCharType="separate"/>
      </w:r>
      <w:r w:rsidR="00082E77">
        <w:rPr>
          <w:rFonts w:cs="Times New Roman"/>
        </w:rPr>
        <w:t>(Hoffmann and Solbrig 2003, Higgins et al. 2012)</w:t>
      </w:r>
      <w:r w:rsidR="000423C6">
        <w:rPr>
          <w:b/>
        </w:rPr>
        <w:fldChar w:fldCharType="end"/>
      </w:r>
      <w:r w:rsidR="00C73F4B">
        <w:t xml:space="preserve">. </w:t>
      </w:r>
      <w:r w:rsidR="004E3FC8">
        <w:t xml:space="preserve">These trees grow, are </w:t>
      </w:r>
      <w:proofErr w:type="spellStart"/>
      <w:r w:rsidR="004E3FC8">
        <w:t>topkilled</w:t>
      </w:r>
      <w:proofErr w:type="spellEnd"/>
      <w:r w:rsidR="00FC3DD8">
        <w:t xml:space="preserve"> by fire</w:t>
      </w:r>
      <w:r w:rsidR="004E3FC8">
        <w:t xml:space="preserve">, and </w:t>
      </w:r>
      <w:proofErr w:type="spellStart"/>
      <w:r w:rsidR="004E3FC8">
        <w:t>resprout</w:t>
      </w:r>
      <w:proofErr w:type="spellEnd"/>
      <w:r w:rsidR="00284B69">
        <w:t>; this cyclic process is known as ‘the fire trap’</w:t>
      </w:r>
      <w:r w:rsidR="005E3619">
        <w:t xml:space="preserve"> </w:t>
      </w:r>
      <w:r w:rsidR="00682C07">
        <w:fldChar w:fldCharType="begin"/>
      </w:r>
      <w:r w:rsidR="00082E77">
        <w:instrText xml:space="preserve"> ADDIN PAPERS2_CITATIONS &lt;citation&gt;&lt;uuid&gt;72DED62A-6E10-4E66-8AEC-1DEA452B3677&lt;/uuid&gt;&lt;priority&gt;2&lt;/priority&gt;&lt;publications&gt;&lt;publication&gt;&lt;uuid&gt;0BC2847A-5790-4387-AECC-F7D4A5818E9C&lt;/uuid&gt;&lt;volume&gt;16&lt;/volume&gt;&lt;doi&gt;10.1016/S0169-5347(00)02033-4&lt;/doi&gt;&lt;startpage&gt;45&lt;/startpage&gt;&lt;publication_date&gt;99200101001200000000220000&lt;/publication_date&gt;&lt;url&gt;http://linkinghub.elsevier.com/retrieve/pii/S0169534700020334&lt;/url&gt;&lt;citekey&gt;Bond:2001bt&lt;/citekey&gt;&lt;type&gt;400&lt;/type&gt;&lt;title&gt;Ecology of sprouting in woody plants: the persistence niche&lt;/title&gt;&lt;number&gt;1&lt;/number&gt;&lt;subtype&gt;400&lt;/subtype&gt;&lt;endpage&gt;51&lt;/endpage&gt;&lt;bundle&gt;&lt;publication&gt;&lt;title&gt;Trends in Ecology &amp;amp; Evolution&lt;/title&gt;&lt;type&gt;-100&lt;/type&gt;&lt;subtype&gt;-100&lt;/subtype&gt;&lt;uuid&gt;85140410-3EBA-4F56-908B-89CC198FB7E8&lt;/uuid&gt;&lt;/publication&gt;&lt;/bundle&gt;&lt;authors&gt;&lt;author&gt;&lt;firstName&gt;William&lt;/firstName&gt;&lt;middleNames&gt;J&lt;/middleNames&gt;&lt;lastName&gt;Bond&lt;/lastName&gt;&lt;/author&gt;&lt;author&gt;&lt;firstName&gt;Jeremy&lt;/firstName&gt;&lt;middleNames&gt;J&lt;/middleNames&gt;&lt;lastName&gt;Midgley&lt;/lastName&gt;&lt;/author&gt;&lt;/authors&gt;&lt;/publication&gt;&lt;publication&gt;&lt;volume&gt;88&lt;/volume&gt;&lt;publication_date&gt;99200000001200000000200000&lt;/publication_date&gt;&lt;number&gt;2&lt;/number&gt;&lt;startpage&gt;213&lt;/startpage&gt;&lt;title&gt;Fire, resprouting and variability: a recipe for grass–tree coexistence in savanna&lt;/title&gt;&lt;uuid&gt;246313B4-4AC1-47B6-85D3-7B210BAADD9D&lt;/uuid&gt;&lt;subtype&gt;400&lt;/subtype&gt;&lt;endpage&gt;229&lt;/endpage&gt;&lt;type&gt;400&lt;/type&gt;&lt;citekey&gt;Higgins:2000up&lt;/citekey&gt;&lt;url&gt;http://onlinelibrary.wiley.com/doi/10.1046/j.1365-2745.2000.00435.x/full&lt;/url&gt;&lt;bundle&gt;&lt;publication&gt;&lt;publisher&gt;The Ecological Society of America&lt;/publisher&gt;&lt;title&gt;Journal of Ecology&lt;/title&gt;&lt;type&gt;-100&lt;/type&gt;&lt;subty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W&lt;/firstName&gt;&lt;middleNames&gt;S W&lt;/middleNames&gt;&lt;lastName&gt;Trollope&lt;/lastName&gt;&lt;/author&gt;&lt;/authors&gt;&lt;/publication&gt;&lt;/publications&gt;&lt;cites&gt;&lt;/cites&gt;&lt;/citation&gt;</w:instrText>
      </w:r>
      <w:r w:rsidR="00682C07">
        <w:fldChar w:fldCharType="separate"/>
      </w:r>
      <w:r w:rsidR="008B4233">
        <w:rPr>
          <w:rFonts w:cs="Times New Roman"/>
        </w:rPr>
        <w:t>(Higgins et al. 2000, Bond and Midgley 2001)</w:t>
      </w:r>
      <w:r w:rsidR="00682C07">
        <w:fldChar w:fldCharType="end"/>
      </w:r>
      <w:r w:rsidR="004E3FC8">
        <w:t xml:space="preserve">. </w:t>
      </w:r>
      <w:r w:rsidR="00C77132">
        <w:t>Trees</w:t>
      </w:r>
      <w:r w:rsidR="000423C6">
        <w:t xml:space="preserve"> caught in the ‘fire trap’ are </w:t>
      </w:r>
      <w:r w:rsidR="00C77132">
        <w:t xml:space="preserve">rarely killed, but instead persist in this cycle of growth, aboveground mortality, and </w:t>
      </w:r>
      <w:proofErr w:type="spellStart"/>
      <w:r w:rsidR="00C77132">
        <w:t>resprouting</w:t>
      </w:r>
      <w:proofErr w:type="spellEnd"/>
      <w:r w:rsidR="000423C6">
        <w:t xml:space="preserve"> </w:t>
      </w:r>
      <w:r w:rsidR="000423C6">
        <w:fldChar w:fldCharType="begin"/>
      </w:r>
      <w:r w:rsidR="00082E77">
        <w:instrText xml:space="preserve"> ADDIN PAPERS2_CITATIONS &lt;citation&gt;&lt;uuid&gt;8805B915-A966-4A8B-B4EB-45BB25D23E3F&lt;/uuid&gt;&lt;priority&gt;0&lt;/priority&gt;&lt;publications&gt;&lt;publication&gt;&lt;uuid&gt;E44CDE00-493A-4678-A108-06F157BBBF36&lt;/uuid&gt;&lt;volume&gt;90&lt;/volume&gt;&lt;doi&gt;10.1890/08-0741.1&lt;/doi&gt;&lt;startpage&gt;1326&lt;/startpage&gt;&lt;publication_date&gt;99200905001200000000220000&lt;/publication_date&gt;&lt;url&gt;http://www.esajournals.org/doi/abs/10.1890/08-0741.1&lt;/url&gt;&lt;citekey&gt;Hoffmann:2009kb&lt;/citekey&gt;&lt;type&gt;400&lt;/type&gt;&lt;title&gt;Tree topkill, not mortality, governs the dynamics of savanna–forest boundaries under frequent fire in central Brazil&lt;/title&gt;&lt;number&gt;5&lt;/number&gt;&lt;subtype&gt;400&lt;/subtype&gt;&lt;endpage&gt;1337&lt;/endpage&gt;&lt;bundle&gt;&lt;publication&gt;&lt;publisher&gt;The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William&lt;/firstName&gt;&lt;middleNames&gt;A&lt;/middleNames&gt;&lt;lastName&gt;Hoffmann&lt;/lastName&gt;&lt;/author&gt;&lt;author&gt;&lt;firstName&gt;Ryan&lt;/firstName&gt;&lt;lastName&gt;Adasme&lt;/lastName&gt;&lt;/author&gt;&lt;author&gt;&lt;firstName&gt;M&lt;/firstName&gt;&lt;lastName&gt;Haridasan&lt;/lastName&gt;&lt;/author&gt;&lt;author&gt;&lt;firstName&gt;Marina&lt;/firstName&gt;&lt;lastName&gt;T de Carvalho&lt;/lastName&gt;&lt;/author&gt;&lt;author&gt;&lt;firstName&gt;ERIKA&lt;/firstName&gt;&lt;middleNames&gt;L&lt;/middleNames&gt;&lt;lastName&gt;GEIGER&lt;/lastName&gt;&lt;/author&gt;&lt;author&gt;&lt;firstName&gt;Mireia&lt;/firstName&gt;&lt;middleNames&gt;A B&lt;/middleNames&gt;&lt;lastName&gt;Pereira&lt;/lastName&gt;&lt;/author&gt;&lt;author&gt;&lt;firstName&gt;SYBIL&lt;/firstName&gt;&lt;middleNames&gt;G&lt;/middleNames&gt;&lt;lastName&gt;GOTSCH&lt;/lastName&gt;&lt;/author&gt;&lt;author&gt;&lt;firstName&gt;AUGUSTO&lt;/firstName&gt;&lt;middleNames&gt;C&lt;/middleNames&gt;&lt;lastName&gt;FRANCO&lt;/lastName&gt;&lt;/author&gt;&lt;/authors&gt;&lt;/publication&gt;&lt;/publications&gt;&lt;cites&gt;&lt;/cites&gt;&lt;/citation&gt;</w:instrText>
      </w:r>
      <w:r w:rsidR="000423C6">
        <w:fldChar w:fldCharType="separate"/>
      </w:r>
      <w:r w:rsidR="00082E77">
        <w:rPr>
          <w:rFonts w:cs="Times New Roman"/>
        </w:rPr>
        <w:t>(Hoffmann et al. 2009)</w:t>
      </w:r>
      <w:r w:rsidR="000423C6">
        <w:fldChar w:fldCharType="end"/>
      </w:r>
      <w:r w:rsidR="00C77132">
        <w:t>. The fire trap</w:t>
      </w:r>
      <w:r w:rsidR="00C73F4B">
        <w:t xml:space="preserve"> can partially explain the abundance of small trees in savannas and the </w:t>
      </w:r>
      <w:r w:rsidR="00C77132">
        <w:t>comparative</w:t>
      </w:r>
      <w:r w:rsidR="00C73F4B">
        <w:t xml:space="preserve"> </w:t>
      </w:r>
      <w:r w:rsidR="00C77132">
        <w:t>scarcity</w:t>
      </w:r>
      <w:r w:rsidR="00C73F4B">
        <w:t xml:space="preserve"> of larger trees</w:t>
      </w:r>
      <w:r w:rsidR="00167051">
        <w:t xml:space="preserve"> </w:t>
      </w:r>
      <w:r w:rsidR="00682C07">
        <w:fldChar w:fldCharType="begin"/>
      </w:r>
      <w:r w:rsidR="00082E77">
        <w:instrText xml:space="preserve"> ADDIN PAPERS2_CITATIONS &lt;citation&gt;&lt;uuid&gt;08C76B4A-E9A7-4B4E-B34B-CC082BF3ED52&lt;/uuid&gt;&lt;priority&gt;3&lt;/priority&gt;&lt;publications&gt;&lt;publication&gt;&lt;uuid&gt;BFB5133A-EBC2-4D40-B186-FE68DF722050&lt;/uuid&gt;&lt;volume&gt;93&lt;/volume&gt;&lt;doi&gt;10.1890/12-0354.1&lt;/doi&gt;&lt;startpage&gt;2052&lt;/startpage&gt;&lt;publication_date&gt;99201209281200000000222000&lt;/publication_date&gt;&lt;url&gt;http://www.esajournals.org/doi/abs/10.1890/12-0354.1&lt;/url&gt;&lt;citekey&gt;Grady:2012fc&lt;/citekey&gt;&lt;type&gt;400&lt;/type&gt;&lt;title&gt;Caught in a fire trap: Recurring fire creates stable size equilibria in woody resprouters&lt;/title&gt;&lt;publisher&gt; Ecological Society of America&lt;/publisher&gt;&lt;number&gt;9&lt;/number&gt;&lt;subtype&gt;400&lt;/subtype&gt;&lt;endpage&gt;2060&lt;/endpage&gt;&lt;bundle&gt;&lt;publication&gt;&lt;url&gt;http://dx.doi.org&lt;/url&gt;&lt;title&gt;dx.doi.org&lt;/title&gt;&lt;type&gt;-100&lt;/type&gt;&lt;subtype&gt;-100&lt;/subtype&gt;&lt;uuid&gt;ED4C1E91-DABD-42E9-92C4-7692B8B4D2E1&lt;/uuid&gt;&lt;/publication&gt;&lt;/bundle&gt;&lt;authors&gt;&lt;author&gt;&lt;firstName&gt;John&lt;/firstName&gt;&lt;middleNames&gt;M&lt;/middleNames&gt;&lt;lastName&gt;Grady&lt;/lastName&gt;&lt;/author&gt;&lt;author&gt;&lt;firstName&gt;William&lt;/firstName&gt;&lt;middleNames&gt;A&lt;/middleNames&gt;&lt;lastName&gt;Hoffmann&lt;/lastName&gt;&lt;/author&gt;&lt;/authors&gt;&lt;/publication&gt;&lt;/publications&gt;&lt;cites&gt;&lt;/cites&gt;&lt;/citation&gt;</w:instrText>
      </w:r>
      <w:r w:rsidR="00682C07">
        <w:fldChar w:fldCharType="separate"/>
      </w:r>
      <w:r w:rsidR="008B4233">
        <w:rPr>
          <w:rFonts w:cs="Times New Roman"/>
        </w:rPr>
        <w:t>(Grady and Hoffmann 2012)</w:t>
      </w:r>
      <w:r w:rsidR="00682C07">
        <w:fldChar w:fldCharType="end"/>
      </w:r>
      <w:r w:rsidR="005E3619">
        <w:t xml:space="preserve">. </w:t>
      </w:r>
      <w:r w:rsidR="00C77132">
        <w:t>Given the right conditions</w:t>
      </w:r>
      <w:ins w:id="15" w:author="Holdo, Ricardo M." w:date="2015-05-13T21:36:00Z">
        <w:r>
          <w:t xml:space="preserve"> (</w:t>
        </w:r>
        <w:r w:rsidRPr="000566E6">
          <w:rPr>
            <w:i/>
            <w:rPrChange w:id="16" w:author="Holdo, Ricardo M." w:date="2015-05-13T21:37:00Z">
              <w:rPr/>
            </w:rPrChange>
          </w:rPr>
          <w:t>i.e</w:t>
        </w:r>
        <w:r>
          <w:t>., occasional fire-free windows)</w:t>
        </w:r>
      </w:ins>
      <w:r w:rsidR="00C77132">
        <w:t>, t</w:t>
      </w:r>
      <w:r w:rsidR="0027019B">
        <w:t>rees can escape this trap</w:t>
      </w:r>
      <w:r w:rsidR="00B31E61">
        <w:t xml:space="preserve"> to grow into </w:t>
      </w:r>
      <w:r w:rsidR="00FC3DD8">
        <w:t>adult size classes</w:t>
      </w:r>
      <w:r w:rsidR="0027019B">
        <w:t xml:space="preserve">, but it is not clear how sensitive the probability of escape </w:t>
      </w:r>
      <w:r w:rsidR="00C77132">
        <w:t xml:space="preserve">from the fire trap is </w:t>
      </w:r>
      <w:r w:rsidR="0027019B">
        <w:t>to variation in tree growth rate</w:t>
      </w:r>
      <w:r w:rsidR="00C622DF">
        <w:t xml:space="preserve">s and fire </w:t>
      </w:r>
      <w:r w:rsidR="00C77132">
        <w:t xml:space="preserve">regime </w:t>
      </w:r>
      <w:r w:rsidR="00C622DF">
        <w:t>dynamics</w:t>
      </w:r>
      <w:r w:rsidR="00FA45F5">
        <w:t xml:space="preserve"> </w:t>
      </w:r>
      <w:r w:rsidR="00EA5F9B">
        <w:fldChar w:fldCharType="begin"/>
      </w:r>
      <w:r w:rsidR="00082E77">
        <w:instrText xml:space="preserve"> ADDIN PAPERS2_CITATIONS &lt;citation&gt;&lt;uuid&gt;CBB3966F-612F-4B22-91C6-73C588700B42&lt;/uuid&gt;&lt;priority&gt;0&lt;/priority&gt;&lt;publications&gt;&lt;publication&gt;&lt;uuid&gt;8570A7A9-3C73-4539-BA87-A9E8B4B3535D&lt;/uuid&gt;&lt;volume&gt;37&lt;/volume&gt;&lt;doi&gt;10.1111/j.1442-9993.2011.02333.x&lt;/doi&gt;&lt;startpage&gt;644&lt;/startpage&gt;&lt;publication_date&gt;99201209011200000000222000&lt;/publication_date&gt;&lt;url&gt;http://dx.doi.org/10.1111/j.1442-9993.2011.02333.x&lt;/url&gt;&lt;citekey&gt;AEC:AEC2333&lt;/citekey&gt;&lt;type&gt;400&lt;/type&gt;&lt;title&gt;Growth of juvenile and sapling trees differs with both fire sea</w:instrText>
      </w:r>
      <w:r w:rsidR="00082E77">
        <w:rPr>
          <w:rFonts w:hint="eastAsia"/>
        </w:rPr>
        <w:instrText>son and understorey type: Trade</w:instrText>
      </w:r>
      <w:r w:rsidR="00082E77">
        <w:rPr>
          <w:rFonts w:hint="eastAsia"/>
        </w:rPr>
        <w:instrText>‐</w:instrText>
      </w:r>
      <w:r w:rsidR="00082E77">
        <w:rPr>
          <w:rFonts w:hint="eastAsia"/>
        </w:rPr>
        <w:instrText>offs and transitions out of the fire trap in an Australian savanna&lt;/title&gt;&lt;publisher&gt;Blackwell Publishing Asia&lt;/publisher&gt;&lt;number&gt;6&lt;/number&gt;&lt;subtype&gt;400&lt;/subtype&gt;&lt;endpage&gt;657&lt;/endpage&gt;&lt;bundle&gt;&lt;publication&gt;&lt;publisher&gt;Blackwe</w:instrText>
      </w:r>
      <w:r w:rsidR="00082E77">
        <w:instrText>ll Publishing Asia&lt;/publisher&gt;&lt;title&gt;Austral Ecology&lt;/title&gt;&lt;type&gt;-100&lt;/type&gt;&lt;subtype&gt;-100&lt;/subtype&gt;&lt;uuid&gt;83170B2E-AEF0-454A-86C2-817F6F72BC29&lt;/uuid&gt;&lt;/publication&gt;&lt;/bundle&gt;&lt;authors&gt;&lt;author&gt;&lt;firstName&gt;Patricia&lt;/firstName&gt;&lt;middleNames&gt;A&lt;/middleNames&gt;&lt;lastName&gt;Werner&lt;/lastName&gt;&lt;/author&gt;&lt;/authors&gt;&lt;/publication&gt;&lt;publication&gt;&lt;uuid&gt;70C3070B-A9B2-423E-BB17-626DF28FF66B&lt;/uuid&gt;&lt;volume&gt;37&lt;/volume&gt;&lt;doi&gt;10.1111/j.1442-9993.2011.02343.x&lt;/doi&gt;&lt;subtitle&gt;ESCAPE HYPOTHESIS AND EUCALYPT DOMINANCE&lt;/subtitle&gt;&lt;startpage&gt;678&lt;/startpage&gt;&lt;publication_date&gt;99201201161200000000222000&lt;/publication_date&gt;&lt;url&gt;http://doi.wiley.com/10.1111/j.1442-9993.2011.02343.x&lt;/url&gt;&lt;citekey&gt;Bond:2012ic&lt;/citekey&gt;&lt;type&gt;400&lt;/type&gt;&lt;title&gt;Which trees dominate in savannas? The escape hypothesis and eucalypts in northern Australia&lt;/title&gt;&lt;number&gt;6&lt;/number&gt;&lt;subtype&gt;400&lt;/subtype&gt;&lt;endpage&gt;685&lt;/endpage&gt;&lt;bundle&gt;&lt;publication&gt;&lt;publisher&gt;Blackwell Publishing Asia&lt;/publisher&gt;&lt;title&gt;Austral Ecology&lt;/title&gt;&lt;type&gt;-100&lt;/type&gt;&lt;subtype&gt;-100&lt;/subtype&gt;&lt;uuid&gt;83170B2E-AEF0-454A-86C2-817F6F72BC29&lt;/uuid&gt;&lt;/publication&gt;&lt;/bundle&gt;&lt;authors&gt;&lt;author&gt;&lt;firstName&gt;William&lt;/firstName&gt;&lt;middleNames&gt;J&lt;/middleNames&gt;&lt;lastName&gt;Bond&lt;/lastName&gt;&lt;/author&gt;&lt;author&gt;&lt;firstName&gt;Garry&lt;/firstName&gt;&lt;middleNames&gt;D&lt;/middleNames&gt;&lt;lastName&gt;Cook&lt;/lastName&gt;&lt;/author&gt;&lt;author&gt;&lt;firstName&gt;RICHARD&lt;/firstName&gt;&lt;middleNames&gt;J&lt;/middleNames&gt;&lt;lastName&gt;WILLIAMS&lt;/lastName&gt;&lt;/author&gt;&lt;/authors&gt;&lt;/publication&gt;&lt;publication&gt;&lt;uuid&gt;CC9EFAFE-FF21-4FD0-BBF2-E840D73382DE&lt;/uuid&gt;&lt;volume&gt;110&lt;/volume&gt;&lt;doi&gt;10.1007/s004420050198&lt;/doi&gt;&lt;startpage&gt;576&lt;/startpage&gt;&lt;publication_date&gt;99199700001200000000200000&lt;/publication_date&gt;&lt;url&gt;http://link.springer.com/10.1007/s004420050198&lt;/url&gt;&lt;citekey&gt;Gignoux:1997dm&lt;/citekey&gt;&lt;type&gt;400&lt;/type&gt;&lt;title&gt;Alternative fire resistance strategies in savanna trees&lt;/title&gt;&lt;publisher&gt;Springer-Verlag&lt;/publisher&gt;&lt;number&gt;4&lt;/number&gt;&lt;subtype&gt;400&lt;/subtype&gt;&lt;endpage&gt;583&lt;/endpage&gt;&lt;bundle&gt;&lt;publication&gt;&lt;title&gt;Oecologia&lt;/title&gt;&lt;type&gt;-100&lt;/type&gt;&lt;subtype&gt;-100&lt;/subtype&gt;&lt;uuid&gt;7D22D844-FBB2-4912-99A5-B466D1A2D27D&lt;/uuid&gt;&lt;/publication&gt;&lt;/bundle&gt;&lt;authors&gt;&lt;author&gt;&lt;firstName&gt;Jacques&lt;/firstName&gt;&lt;lastName&gt;Gignoux&lt;/lastName&gt;&lt;/author&gt;&lt;author&gt;&lt;firstName&gt;Jean&lt;/firstName&gt;&lt;lastName&gt;Clobert&lt;/lastName&gt;&lt;/author&gt;&lt;author&gt;&lt;firstName&gt;Jean&lt;/firstName&gt;&lt;middleNames&gt;Claude&lt;/middleNames&gt;&lt;lastName&gt;Menaut&lt;/lastName&gt;&lt;/author&gt;&lt;/authors&gt;&lt;/publication&gt;&lt;/publications&gt;&lt;cites&gt;&lt;/cites&gt;&lt;/citation&gt;</w:instrText>
      </w:r>
      <w:r w:rsidR="00EA5F9B">
        <w:fldChar w:fldCharType="separate"/>
      </w:r>
      <w:r w:rsidR="00082E77">
        <w:rPr>
          <w:rFonts w:cs="Times New Roman"/>
        </w:rPr>
        <w:t>(Gignoux et al. 1997, Bond et al. 2012, Werner 2012)</w:t>
      </w:r>
      <w:r w:rsidR="00EA5F9B">
        <w:fldChar w:fldCharType="end"/>
      </w:r>
      <w:r w:rsidR="00EA5F9B">
        <w:t>.</w:t>
      </w:r>
      <w:r w:rsidR="00685FD2">
        <w:t xml:space="preserve"> </w:t>
      </w:r>
    </w:p>
    <w:p w14:paraId="3706C0DD" w14:textId="0A7A4F75" w:rsidR="00CC5DA8" w:rsidRDefault="00C77132" w:rsidP="00C73F4B">
      <w:proofErr w:type="spellStart"/>
      <w:r>
        <w:lastRenderedPageBreak/>
        <w:t>Topkill</w:t>
      </w:r>
      <w:proofErr w:type="spellEnd"/>
      <w:r w:rsidR="004F1282">
        <w:t xml:space="preserve">, and thus the likelihood of escaping the fire trap, </w:t>
      </w:r>
      <w:r w:rsidR="00CC5DA8">
        <w:t xml:space="preserve">is a function of </w:t>
      </w:r>
      <w:r>
        <w:t xml:space="preserve">tree </w:t>
      </w:r>
      <w:r w:rsidR="00CC5DA8">
        <w:t xml:space="preserve">growth </w:t>
      </w:r>
      <w:r>
        <w:t xml:space="preserve">rates </w:t>
      </w:r>
      <w:r w:rsidR="00CC5DA8">
        <w:t xml:space="preserve">and </w:t>
      </w:r>
      <w:r>
        <w:t>fire</w:t>
      </w:r>
      <w:r w:rsidR="00A1606C">
        <w:t xml:space="preserve"> </w:t>
      </w:r>
      <w:r w:rsidR="00A1606C">
        <w:fldChar w:fldCharType="begin"/>
      </w:r>
      <w:r w:rsidR="00082E77">
        <w:instrText xml:space="preserve"> ADDIN PAPERS2_CITATIONS &lt;citation&gt;&lt;uuid&gt;331FEECB-551D-47CA-9270-66DC496358D1&lt;/uuid&gt;&lt;priority&gt;0&lt;/priority&gt;&lt;publications&gt;&lt;publication&gt;&lt;uuid&gt;BFB5133A-EBC2-4D40-B186-FE68DF722050&lt;/uuid&gt;&lt;volume&gt;93&lt;/volume&gt;&lt;doi&gt;10.1890/12-0354.1&lt;/doi&gt;&lt;startpage&gt;2052&lt;/startpage&gt;&lt;publication_date&gt;99201209281200000000222000&lt;/publication_date&gt;&lt;url&gt;http://www.esajournals.org/doi/abs/10.1890/12-0354.1&lt;/url&gt;&lt;citekey&gt;Grady:2012fc&lt;/citekey&gt;&lt;type&gt;400&lt;/type&gt;&lt;title&gt;Caught in a fire trap: Recurring fire creates stable size equilibria in woody resprouters&lt;/title&gt;&lt;publisher&gt; Ecological Society of America&lt;/publisher&gt;&lt;number&gt;9&lt;/number&gt;&lt;subtype&gt;400&lt;/subtype&gt;&lt;endpage&gt;2060&lt;/endpage&gt;&lt;bundle&gt;&lt;publication&gt;&lt;url&gt;http://dx.doi.org&lt;/url&gt;&lt;title&gt;dx.doi.org&lt;/title&gt;&lt;type&gt;-100&lt;/type&gt;&lt;subtype&gt;-100&lt;/subtype&gt;&lt;uuid&gt;ED4C1E91-DABD-42E9-92C4-7692B8B4D2E1&lt;/uuid&gt;&lt;/publication&gt;&lt;/bundle&gt;&lt;authors&gt;&lt;author&gt;&lt;firstName&gt;John&lt;/firstName&gt;&lt;middleNames&gt;M&lt;/middleNames&gt;&lt;lastName&gt;Grady&lt;/lastName&gt;&lt;/author&gt;&lt;author&gt;&lt;firstName&gt;William&lt;/firstName&gt;&lt;middleNames&gt;A&lt;/middleNames&gt;&lt;lastName&gt;Hoffmann&lt;/lastName&gt;&lt;/author&gt;&lt;/authors&gt;&lt;/publication&gt;&lt;publication&gt;&lt;uuid&gt;7A045177-7C5C-4E7B-9A37-62322F5213CE&lt;/uuid&gt;&lt;volume&gt;2&lt;/volume&gt;&lt;doi&gt;10.1890/ES10-00204.1&lt;/doi&gt;&lt;startpage&gt;art42&lt;/startpage&gt;&lt;publication_date&gt;99201104081200000000222000&lt;/publication_date&gt;&lt;url&gt;http://www.esajournals.org/doi/abs/10.1890/ES10-00204.1&lt;/url&gt;&lt;citekey&gt;Lawes:2011he&lt;/citekey&gt;&lt;type&gt;400&lt;/type&gt;&lt;title&gt;How do small savanna trees avoid stem mortality by fire? The roles of stem diameter, height and bark thickness&lt;/title&gt;&lt;publisher&gt; Ecological Society of America &lt;/publisher&gt;&lt;number&gt;4&lt;/number&gt;&lt;subtype&gt;400&lt;/subtype&gt;&lt;bundle&gt;&lt;publication&gt;&lt;url&gt;http://dx.doi.org&lt;/url&gt;&lt;title&gt;dx.doi.org&lt;/title&gt;&lt;type&gt;-100&lt;/type&gt;&lt;subtype&gt;-100&lt;/subtype&gt;&lt;uuid&gt;8CD9CEC8-E761-4571-88D5-B92AD077B24A&lt;/uuid&gt;&lt;/publication&gt;&lt;/bundle&gt;&lt;authors&gt;&lt;author&gt;&lt;firstName&gt;Michael&lt;/firstName&gt;&lt;middleNames&gt;J&lt;/middleNames&gt;&lt;lastName&gt;Lawes&lt;/lastName&gt;&lt;/author&gt;&lt;author&gt;&lt;firstName&gt;Hylton&lt;/firstName&gt;&lt;lastName&gt;Adie&lt;/lastName&gt;&lt;/author&gt;&lt;author&gt;&lt;firstName&gt;Jeremy&lt;/firstName&gt;&lt;lastName&gt;Russell-Smith&lt;/lastName&gt;&lt;/author&gt;&lt;author&gt;&lt;firstName&gt;Brett&lt;/firstName&gt;&lt;lastName&gt;Murphy&lt;/lastName&gt;&lt;/author&gt;&lt;author&gt;&lt;firstName&gt;Jeremy&lt;/firstName&gt;&lt;middleNames&gt;J&lt;/middleNames&gt;&lt;lastName&gt;Midgley&lt;/lastName&gt;&lt;/author&gt;&lt;/authors&gt;&lt;/publication&gt;&lt;publication&gt;&lt;volume&gt;88&lt;/volume&gt;&lt;publication_date&gt;99200000001200000000200000&lt;/publication_date&gt;&lt;number&gt;2&lt;/number&gt;&lt;startpage&gt;213&lt;/startpage&gt;&lt;title&gt;Fire, resprouting and variability: a recipe for grass–tree coexistence in savanna&lt;/title&gt;&lt;uuid&gt;246313B4-4AC1-47B6-85D3-7B210BAADD9D&lt;/uuid&gt;&lt;subtype&gt;400&lt;/subtype&gt;&lt;endpage&gt;229&lt;/endpage&gt;&lt;type&gt;400&lt;/type&gt;&lt;citekey&gt;Higgins:2000up&lt;/citekey&gt;&lt;url&gt;http://onlinelibrary.wiley.com/doi/10.1046/j.1365-2745.2000.00435.x/full&lt;/url&gt;&lt;bundle&gt;&lt;publication&gt;&lt;publisher&gt;The Ecological Society of America&lt;/publisher&gt;&lt;title&gt;Journal of Ecology&lt;/title&gt;&lt;type&gt;-100&lt;/type&gt;&lt;subty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W&lt;/firstName&gt;&lt;middleNames&gt;S W&lt;/middleNames&gt;&lt;lastName&gt;Trollope&lt;/lastName&gt;&lt;/author&gt;&lt;/authors&gt;&lt;/publication&gt;&lt;/publications&gt;&lt;cites&gt;&lt;/cites&gt;&lt;/citation&gt;</w:instrText>
      </w:r>
      <w:r w:rsidR="00A1606C">
        <w:fldChar w:fldCharType="separate"/>
      </w:r>
      <w:r w:rsidR="00082E77">
        <w:rPr>
          <w:rFonts w:cs="Times New Roman"/>
        </w:rPr>
        <w:t>(Higgins et al. 2000, Lawes et al. 2011, Grady and Hoffmann 2012)</w:t>
      </w:r>
      <w:r w:rsidR="00A1606C">
        <w:fldChar w:fldCharType="end"/>
      </w:r>
      <w:r w:rsidR="00CC5DA8">
        <w:t xml:space="preserve">. Trees </w:t>
      </w:r>
      <w:r>
        <w:t>must</w:t>
      </w:r>
      <w:r w:rsidR="00CC5DA8">
        <w:t xml:space="preserve"> grow sufficiently </w:t>
      </w:r>
      <w:r w:rsidR="00124213">
        <w:t>during</w:t>
      </w:r>
      <w:r w:rsidR="00CC5DA8">
        <w:t xml:space="preserve"> fire free periods to reach a height outside of the flaming depth </w:t>
      </w:r>
      <w:r w:rsidR="00124213">
        <w:t>in order survive a fire</w:t>
      </w:r>
      <w:r>
        <w:t xml:space="preserve"> </w:t>
      </w:r>
      <w:r w:rsidR="00197133">
        <w:t xml:space="preserve"> </w:t>
      </w:r>
      <w:r w:rsidR="00197133">
        <w:fldChar w:fldCharType="begin"/>
      </w:r>
      <w:r w:rsidR="00082E77">
        <w:instrText xml:space="preserve"> ADDIN PAPERS2_CITATIONS &lt;citation&gt;&lt;uuid&gt;AA1F74CA-F70A-40CA-A3E2-33517062AFEA&lt;/uuid&gt;&lt;priority&gt;0&lt;/priority&gt;&lt;publications&gt;&lt;publication&gt;&lt;uuid&gt;496AB04C-3FB2-427B-9F10-36A188D5024C&lt;/uuid&gt;&lt;volume&gt;101&lt;/volume&gt;&lt;doi&gt;10.1111/1365-2745.12118&lt;/doi&gt;&lt;startpage&gt;1265&lt;/startpage&gt;&lt;publication_date&gt;99201307261200000000222000&lt;/publication_date&gt;&lt;url&gt;http://doi.wiley.com/10.1111/1365-2745.12118&lt;/url&gt;&lt;citekey&gt;Dantas:2013fp&lt;/citekey&gt;&lt;type&gt;400&lt;/type&gt;&lt;title&gt;The lanky and the corky: fire-escape strategies in savanna woody species&lt;/title&gt;&lt;number&gt;5&lt;/number&gt;&lt;subtype&gt;400&lt;/subtype&gt;&lt;endpage&gt;1272&lt;/endpage&gt;&lt;bundle&gt;&lt;publication&gt;&lt;publisher&gt;The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Ecology&lt;/title&gt;&lt;type&gt;-100&lt;/type&gt;&lt;subtype&gt;-100&lt;/subtype&gt;&lt;uuid&gt;977C6A0A-A17B-427E-9839-8B714EA648E0&lt;/uuid&gt;&lt;/publication&gt;&lt;/bundle&gt;&lt;authors&gt;&lt;author&gt;&lt;firstName&gt;Vinícius&lt;/firstName&gt;&lt;middleNames&gt;de L&lt;/middleNames&gt;&lt;lastName&gt;Dantas&lt;/lastName&gt;&lt;/author&gt;&lt;author&gt;&lt;firstName&gt;Juli&lt;/firstName&gt;&lt;middleNames&gt;G&lt;/middleNames&gt;&lt;lastName&gt;Pausas&lt;/lastName&gt;&lt;/author&gt;&lt;/authors&gt;&lt;editors&gt;&lt;author&gt;&lt;firstName&gt;Peter&lt;/firstName&gt;&lt;lastName&gt;Bellingham&lt;/lastName&gt;&lt;/author&gt;&lt;/editors&gt;&lt;/publication&gt;&lt;/publications&gt;&lt;cites&gt;&lt;/cites&gt;&lt;/citation&gt;</w:instrText>
      </w:r>
      <w:r w:rsidR="00197133">
        <w:fldChar w:fldCharType="separate"/>
      </w:r>
      <w:r w:rsidR="00082E77">
        <w:rPr>
          <w:rFonts w:cs="Times New Roman"/>
        </w:rPr>
        <w:t>(Dantas and Pausas 2013)</w:t>
      </w:r>
      <w:r w:rsidR="00197133">
        <w:fldChar w:fldCharType="end"/>
      </w:r>
      <w:r w:rsidR="00124213">
        <w:t>. Growth is thought to generally increase with precipitation</w:t>
      </w:r>
      <w:r w:rsidR="00B2752C">
        <w:t>, and the critical height for surviving a fire</w:t>
      </w:r>
      <w:r w:rsidR="00197133">
        <w:t xml:space="preserve"> in southern African savannas</w:t>
      </w:r>
      <w:r w:rsidR="00B2752C">
        <w:t xml:space="preserve"> is </w:t>
      </w:r>
      <w:r w:rsidR="00FE539D">
        <w:t>consider</w:t>
      </w:r>
      <w:r w:rsidR="004F1282">
        <w:t>ed</w:t>
      </w:r>
      <w:r w:rsidR="00FE539D">
        <w:t xml:space="preserve"> to be ≥ </w:t>
      </w:r>
      <w:r w:rsidR="00EA5F9B">
        <w:t>3</w:t>
      </w:r>
      <w:r w:rsidR="00FE539D">
        <w:t xml:space="preserve"> m</w:t>
      </w:r>
      <w:r w:rsidR="00197133">
        <w:t>, although this varies in other tropical and temperature savannas</w:t>
      </w:r>
      <w:r w:rsidR="00FE539D">
        <w:t xml:space="preserve"> </w:t>
      </w:r>
      <w:r w:rsidR="00112676">
        <w:fldChar w:fldCharType="begin"/>
      </w:r>
      <w:r w:rsidR="00082E77">
        <w:instrText xml:space="preserve"> ADDIN PAPERS2_CITATIONS &lt;citation&gt;&lt;uuid&gt;9C197711-4D7D-464A-BBAA-21AD2D3752C4&lt;/uuid&gt;&lt;priority&gt;0&lt;/priority&gt;&lt;publications&gt;&lt;publication&gt;&lt;uuid&gt;0BC2847A-5790-4387-AECC-F7D4A5818E9C&lt;/uuid&gt;&lt;volume&gt;16&lt;/volume&gt;&lt;doi&gt;10.1016/S0169-5347(00)02033-4&lt;/doi&gt;&lt;startpage&gt;45&lt;/startpage&gt;&lt;publication_date&gt;99200101001200000000220000&lt;/publication_date&gt;&lt;url&gt;http://linkinghub.elsevier.com/retrieve/pii/S0169534700020334&lt;/url&gt;&lt;citekey&gt;Bond:2001bt&lt;/citekey&gt;&lt;type&gt;400&lt;/type&gt;&lt;title&gt;Ecology of sprouting in woody plants: the persistence niche&lt;/title&gt;&lt;number&gt;1&lt;/number&gt;&lt;subtype&gt;400&lt;/subtype&gt;&lt;endpage&gt;51&lt;/endpage&gt;&lt;bundle&gt;&lt;publication&gt;&lt;title&gt;Trends in Ecology &amp;amp; Evolution&lt;/title&gt;&lt;type&gt;-100&lt;/type&gt;&lt;subtype&gt;-100&lt;/subtype&gt;&lt;uuid&gt;85140410-3EBA-4F56-908B-89CC198FB7E8&lt;/uuid&gt;&lt;/publication&gt;&lt;/bundle&gt;&lt;authors&gt;&lt;author&gt;&lt;firstName&gt;William&lt;/firstName&gt;&lt;middleNames&gt;J&lt;/middleNames&gt;&lt;lastName&gt;Bond&lt;/lastName&gt;&lt;/author&gt;&lt;author&gt;&lt;firstName&gt;Jeremy&lt;/firstName&gt;&lt;middleNames&gt;J&lt;/middleNames&gt;&lt;lastName&gt;Midgley&lt;/lastName&gt;&lt;/author&gt;&lt;/authors&gt;&lt;/publication&gt;&lt;publication&gt;&lt;uuid&gt;496AB04C-3FB2-427B-9F10-36A188D5024C&lt;/uuid&gt;&lt;volume&gt;101&lt;/volume&gt;&lt;doi&gt;10.1111/1365-2745.12118&lt;/doi&gt;&lt;startpage&gt;1265&lt;/startpage&gt;&lt;publication_date&gt;99201307261200000000222000&lt;/publication_date&gt;&lt;url&gt;http://doi.wiley.com/10.1111/1365-2745.12118&lt;/url&gt;&lt;citekey&gt;Dantas:2013fp&lt;/citekey&gt;&lt;type&gt;400&lt;/type&gt;&lt;title&gt;The lanky and the corky: fire-escape strategies in savanna woody species&lt;/title&gt;&lt;number&gt;5&lt;/number&gt;&lt;subtype&gt;400&lt;/subtype&gt;&lt;endpage&gt;1272&lt;/endpage&gt;&lt;bundle&gt;&lt;publication&gt;&lt;publisher&gt;The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Ecology&lt;/title&gt;&lt;type&gt;-100&lt;/type&gt;&lt;subtype&gt;-100&lt;/subtype&gt;&lt;uuid&gt;977C6A0A-A17B-427E-9839-8B714EA648E0&lt;/uuid&gt;&lt;/publication&gt;&lt;/bundle&gt;&lt;authors&gt;&lt;author&gt;&lt;firstName&gt;Vinícius&lt;/firstName&gt;&lt;middleNames&gt;de L&lt;/middleNames&gt;&lt;lastName&gt;Dantas&lt;/lastName&gt;&lt;/author&gt;&lt;author&gt;&lt;firstName&gt;Juli&lt;/firstName&gt;&lt;middleNames&gt;G&lt;/middleNames&gt;&lt;lastName&gt;Pausas&lt;/lastName&gt;&lt;/author&gt;&lt;/authors&gt;&lt;editors&gt;&lt;author&gt;&lt;firstName&gt;Peter&lt;/firstName&gt;&lt;lastName&gt;Bellingham&lt;/lastName&gt;&lt;/author&gt;&lt;/editors&gt;&lt;/publication&gt;&lt;publication&gt;&lt;uuid&gt;BFB5133A-EBC2-4D40-B186-FE68DF722050&lt;/uuid&gt;&lt;volume&gt;93&lt;/volume&gt;&lt;doi&gt;10.1890/12-0354.1&lt;/doi&gt;&lt;startpage&gt;2052&lt;/startpage&gt;&lt;publication_date&gt;99201209281200000000222000&lt;/publication_date&gt;&lt;url&gt;http://www.esajournals.org/doi/abs/10.1890/12-0354.1&lt;/url&gt;&lt;citekey&gt;Grady:2012fc&lt;/citekey&gt;&lt;type&gt;400&lt;/type&gt;&lt;title&gt;Caught in a fire trap: Recurring fire creates stable size equilibria in woody resprouters&lt;/title&gt;&lt;publisher&gt; Ecological Society of America&lt;/publisher&gt;&lt;number&gt;9&lt;/number&gt;&lt;subtype&gt;400&lt;/subtype&gt;&lt;endpage&gt;2060&lt;/endpage&gt;&lt;bundle&gt;&lt;publication&gt;&lt;url&gt;http://dx.doi.org&lt;/url&gt;&lt;title&gt;dx.doi.org&lt;/title&gt;&lt;type&gt;-100&lt;/type&gt;&lt;subtype&gt;-100&lt;/subtype&gt;&lt;uuid&gt;ED4C1E91-DABD-42E9-92C4-7692B8B4D2E1&lt;/uuid&gt;&lt;/publication&gt;&lt;/bundle&gt;&lt;authors&gt;&lt;author&gt;&lt;firstName&gt;John&lt;/firstName&gt;&lt;middleNames&gt;M&lt;/middleNames&gt;&lt;lastName&gt;Grady&lt;/lastName&gt;&lt;/author&gt;&lt;author&gt;&lt;firstName&gt;William&lt;/firstName&gt;&lt;middleNames&gt;A&lt;/middleNames&gt;&lt;lastName&gt;Hoffmann&lt;/lastName&gt;&lt;/author&gt;&lt;/authors&gt;&lt;/publication&gt;&lt;/publications&gt;&lt;cites&gt;&lt;/cites&gt;&lt;/citation&gt;</w:instrText>
      </w:r>
      <w:r w:rsidR="00112676">
        <w:fldChar w:fldCharType="separate"/>
      </w:r>
      <w:r w:rsidR="00082E77">
        <w:rPr>
          <w:rFonts w:cs="Times New Roman"/>
        </w:rPr>
        <w:t>(Bond and Midgley 2001, Grady and Hoffmann 2012, Dantas and Pausas 2013)</w:t>
      </w:r>
      <w:r w:rsidR="00112676">
        <w:fldChar w:fldCharType="end"/>
      </w:r>
      <w:r w:rsidR="00FE539D">
        <w:t xml:space="preserve">. Although bark thickness and other factors do play a role in survivability, height is often considered the </w:t>
      </w:r>
      <w:r w:rsidR="00FE539D" w:rsidRPr="00FE539D">
        <w:rPr>
          <w:i/>
        </w:rPr>
        <w:t>sin</w:t>
      </w:r>
      <w:r w:rsidR="00FE539D">
        <w:rPr>
          <w:i/>
        </w:rPr>
        <w:t>e</w:t>
      </w:r>
      <w:r w:rsidR="00FE539D" w:rsidRPr="00FE539D">
        <w:rPr>
          <w:i/>
        </w:rPr>
        <w:t xml:space="preserve"> qua non</w:t>
      </w:r>
      <w:r>
        <w:rPr>
          <w:i/>
        </w:rPr>
        <w:t xml:space="preserve"> </w:t>
      </w:r>
      <w:r>
        <w:t>for survival</w:t>
      </w:r>
      <w:r w:rsidR="00805F02">
        <w:rPr>
          <w:i/>
        </w:rPr>
        <w:t xml:space="preserve"> </w:t>
      </w:r>
      <w:r w:rsidR="00112676">
        <w:rPr>
          <w:i/>
        </w:rPr>
        <w:fldChar w:fldCharType="begin"/>
      </w:r>
      <w:r w:rsidR="00082E77">
        <w:rPr>
          <w:i/>
        </w:rPr>
        <w:instrText xml:space="preserve"> ADDIN PAPERS2_CITATIONS &lt;citation&gt;&lt;uuid&gt;49783093-95FD-41F4-B3BA-755CAD97C8DE&lt;/uuid&gt;&lt;priority&gt;0&lt;/priority&gt;&lt;publications&gt;&lt;publication&gt;&lt;uuid&gt;496AB04C-3FB2-427B-9F10-36A188D5024C&lt;/uuid&gt;&lt;volume&gt;101&lt;/volume&gt;&lt;doi&gt;10.1111/1365-2745.12118&lt;/doi&gt;&lt;startpage&gt;1265&lt;/startpage&gt;&lt;publication_date&gt;99201307261200000000222000&lt;/publication_date&gt;&lt;url&gt;http://doi.wiley.com/10.1111/1365-2745.12118&lt;/url&gt;&lt;citekey&gt;Dantas:2013fp&lt;/citekey&gt;&lt;type&gt;400&lt;/type&gt;&lt;title&gt;The lanky and the corky: fire-escape strategies in savanna woody species&lt;/title&gt;&lt;number&gt;5&lt;/number&gt;&lt;subtype&gt;400&lt;/subtype&gt;&lt;endpage&gt;1272&lt;/endpage&gt;&lt;bundle&gt;&lt;publication&gt;&lt;publisher&gt;The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Ecology&lt;/title&gt;&lt;type&gt;-100&lt;/type&gt;&lt;subtype&gt;-100&lt;/subtype&gt;&lt;uuid&gt;977C6A0A-A17B-427E-9839-8B714EA648E0&lt;/uuid&gt;&lt;/publication&gt;&lt;/bundle&gt;&lt;authors&gt;&lt;author&gt;&lt;firstName&gt;Vinícius&lt;/firstName&gt;&lt;middleNames&gt;de L&lt;/middleNames&gt;&lt;lastName&gt;Dantas&lt;/lastName&gt;&lt;/author&gt;&lt;author&gt;&lt;firstName&gt;Juli&lt;/firstName&gt;&lt;middleNames&gt;G&lt;/middleNames&gt;&lt;lastName&gt;Pausas&lt;/lastName&gt;&lt;/author&gt;&lt;/authors&gt;&lt;editors&gt;&lt;author&gt;&lt;firstName&gt;Peter&lt;/firstName&gt;&lt;lastName&gt;Bellingham&lt;/lastName&gt;&lt;/author&gt;&lt;/editors&gt;&lt;/publication&gt;&lt;publication&gt;&lt;uuid&gt;0BC2847A-5790-4387-AECC-F7D4A5818E9C&lt;/uuid&gt;&lt;volume&gt;16&lt;/volume&gt;&lt;doi&gt;10.1016/S0169-5347(00)02033-4&lt;/doi&gt;&lt;startpage&gt;45&lt;/startpage&gt;&lt;publication_date&gt;99200101001200000000220000&lt;/publication_date&gt;&lt;url&gt;http://linkinghub.elsevier.com/retrieve/pii/S0169534700020334&lt;/url&gt;&lt;citekey&gt;Bond:2001bt&lt;/citekey&gt;&lt;type&gt;400&lt;/type&gt;&lt;title&gt;Ecology of sprouting in woody plants: the persistence niche&lt;/title&gt;&lt;number&gt;1&lt;/number&gt;&lt;subtype&gt;400&lt;/subtype&gt;&lt;endpage&gt;51&lt;/endpage&gt;&lt;bundle&gt;&lt;publication&gt;&lt;title&gt;Trends in Ecology &amp;amp; Evolution&lt;/title&gt;&lt;type&gt;-100&lt;/type&gt;&lt;subtype&gt;-100&lt;/subtype&gt;&lt;uuid&gt;85140410-3EBA-4F56-908B-89CC198FB7E8&lt;/uuid&gt;&lt;/publication&gt;&lt;/bundle&gt;&lt;authors&gt;&lt;author&gt;&lt;firstName&gt;William&lt;/firstName&gt;&lt;middleNames&gt;J&lt;/middleNames&gt;&lt;lastName&gt;Bond&lt;/lastName&gt;&lt;/author&gt;&lt;author&gt;&lt;firstName&gt;Jeremy&lt;/firstName&gt;&lt;middleNames&gt;J&lt;/middleNames&gt;&lt;lastName&gt;Midgley&lt;/lastName&gt;&lt;/author&gt;&lt;/authors&gt;&lt;/publication&gt;&lt;/publications&gt;&lt;cites&gt;&lt;/cites&gt;&lt;/citation&gt;</w:instrText>
      </w:r>
      <w:r w:rsidR="00112676">
        <w:rPr>
          <w:i/>
        </w:rPr>
        <w:fldChar w:fldCharType="separate"/>
      </w:r>
      <w:r w:rsidR="008B4233">
        <w:rPr>
          <w:rFonts w:cs="Times New Roman"/>
        </w:rPr>
        <w:t>(Bond and Midgley 2001, Dantas and Pausas 2013)</w:t>
      </w:r>
      <w:r w:rsidR="00112676">
        <w:rPr>
          <w:i/>
        </w:rPr>
        <w:fldChar w:fldCharType="end"/>
      </w:r>
      <w:r w:rsidR="00112676">
        <w:t>.</w:t>
      </w:r>
    </w:p>
    <w:p w14:paraId="680180DE" w14:textId="6CF959BC" w:rsidR="00CC5DA8" w:rsidRPr="00CC5DA8" w:rsidRDefault="00CC5DA8" w:rsidP="00CC5DA8">
      <w:commentRangeStart w:id="17"/>
      <w:r>
        <w:t xml:space="preserve">All of </w:t>
      </w:r>
      <w:r w:rsidR="00C77132">
        <w:t>the</w:t>
      </w:r>
      <w:r>
        <w:t xml:space="preserve"> factors </w:t>
      </w:r>
      <w:r w:rsidR="00C77132">
        <w:t xml:space="preserve">related to understanding how trees escape the fire trap </w:t>
      </w:r>
      <w:r>
        <w:t xml:space="preserve">(growth, fire frequency, and fire intensity) </w:t>
      </w:r>
      <w:r w:rsidR="000B3CA2">
        <w:t>may</w:t>
      </w:r>
      <w:r>
        <w:t xml:space="preserve"> vary and interact across </w:t>
      </w:r>
      <w:r w:rsidR="00C77132">
        <w:t>rainfall</w:t>
      </w:r>
      <w:r>
        <w:t xml:space="preserve"> gradients, but this has not been </w:t>
      </w:r>
      <w:r w:rsidR="00C77132">
        <w:t xml:space="preserve">directly </w:t>
      </w:r>
      <w:r>
        <w:t>investigated to date</w:t>
      </w:r>
      <w:commentRangeEnd w:id="17"/>
      <w:r w:rsidR="000566E6">
        <w:rPr>
          <w:rStyle w:val="CommentReference"/>
        </w:rPr>
        <w:commentReference w:id="17"/>
      </w:r>
      <w:r>
        <w:t xml:space="preserve">. </w:t>
      </w:r>
      <w:r w:rsidR="00C77132">
        <w:t>Understanding this</w:t>
      </w:r>
      <w:r>
        <w:t xml:space="preserve"> relationship is particularly </w:t>
      </w:r>
      <w:r w:rsidR="00C77132">
        <w:t>important</w:t>
      </w:r>
      <w:r>
        <w:t xml:space="preserve"> because of the </w:t>
      </w:r>
      <w:r w:rsidR="00C77132">
        <w:t xml:space="preserve">general understanding </w:t>
      </w:r>
      <w:r>
        <w:t xml:space="preserve">that fire and other disturbances are more important at </w:t>
      </w:r>
      <w:r w:rsidR="00C77132">
        <w:t>controlling woody cover in wetter</w:t>
      </w:r>
      <w:r>
        <w:t xml:space="preserve"> savannas and resource limitation is more important in </w:t>
      </w:r>
      <w:r w:rsidR="00C77132">
        <w:t xml:space="preserve">controlling woody cover in drier </w:t>
      </w:r>
      <w:r>
        <w:t xml:space="preserve">savannas </w:t>
      </w:r>
      <w:r>
        <w:fldChar w:fldCharType="begin"/>
      </w:r>
      <w:r w:rsidR="003D2F0C">
        <w:instrText xml:space="preserve"> ADDIN PAPERS2_CITATIONS &lt;citation&gt;&lt;uuid&gt;EC42670F-0F4B-48E0-A1D9-340FC9F4DC12&lt;/uuid&gt;&lt;priority&gt;0&lt;/priority&gt;&lt;publications&gt;&lt;/publications&gt;&lt;/citation&gt;</w:instrText>
      </w:r>
      <w:r>
        <w:fldChar w:fldCharType="separate"/>
      </w:r>
      <w:r w:rsidR="003922A4">
        <w:rPr>
          <w:rFonts w:cs="Times New Roman"/>
        </w:rPr>
        <w:t>(Sankaran et al. 2005)</w:t>
      </w:r>
      <w:r>
        <w:fldChar w:fldCharType="end"/>
      </w:r>
      <w:r>
        <w:t xml:space="preserve">. </w:t>
      </w:r>
      <w:r w:rsidR="00C77132">
        <w:t>If this is true, we would expect the probability of escape to decrease in wetter savannas and increase in drier savannas.</w:t>
      </w:r>
    </w:p>
    <w:p w14:paraId="1BE31132" w14:textId="2C7E1D16" w:rsidR="00A12ADD" w:rsidRDefault="00F04C67" w:rsidP="00A12ADD">
      <w:r>
        <w:t xml:space="preserve">We seek to understand how multiple rainfall-linked processes interact to control the probability of a tree escaping </w:t>
      </w:r>
      <w:r w:rsidR="000122CB">
        <w:t>the fire trap</w:t>
      </w:r>
      <w:r>
        <w:t xml:space="preserve"> across a range of mean annual rainfall.</w:t>
      </w:r>
      <w:r w:rsidR="0027019B">
        <w:t xml:space="preserve"> </w:t>
      </w:r>
      <w:r w:rsidR="00713DB4">
        <w:t>In order to do so, we</w:t>
      </w:r>
      <w:r w:rsidR="0027019B">
        <w:t xml:space="preserve"> model fire</w:t>
      </w:r>
      <w:r w:rsidR="001F1EA0">
        <w:t xml:space="preserve"> frequency, </w:t>
      </w:r>
      <w:r w:rsidR="00A12ADD">
        <w:t>fire intensity, and tree growth.</w:t>
      </w:r>
      <w:r w:rsidR="0027019B">
        <w:t xml:space="preserve"> </w:t>
      </w:r>
      <w:r w:rsidR="00A12ADD">
        <w:t>B</w:t>
      </w:r>
      <w:r w:rsidR="0027019B">
        <w:t>y doing so, investigate h</w:t>
      </w:r>
      <w:r w:rsidR="0027019B" w:rsidRPr="0027019B">
        <w:t xml:space="preserve">ow do </w:t>
      </w:r>
      <w:r w:rsidR="0027019B">
        <w:t>these factors</w:t>
      </w:r>
      <w:r w:rsidR="0027019B" w:rsidRPr="0027019B">
        <w:t xml:space="preserve"> interact to affect the likelihood of a tree escaping the cycle of fire-induced </w:t>
      </w:r>
      <w:proofErr w:type="spellStart"/>
      <w:r w:rsidR="0027019B" w:rsidRPr="0027019B">
        <w:t>topki</w:t>
      </w:r>
      <w:r w:rsidR="0027019B">
        <w:t>ll</w:t>
      </w:r>
      <w:proofErr w:type="spellEnd"/>
      <w:r w:rsidR="0027019B">
        <w:t xml:space="preserve"> and “escape the fire trap”.</w:t>
      </w:r>
      <w:r w:rsidR="00A12ADD">
        <w:t xml:space="preserve"> </w:t>
      </w:r>
    </w:p>
    <w:p w14:paraId="49001316" w14:textId="110BFF53" w:rsidR="00AA37B1" w:rsidRDefault="00A03471" w:rsidP="00A12ADD">
      <w:r>
        <w:lastRenderedPageBreak/>
        <w:t xml:space="preserve">This model investigates </w:t>
      </w:r>
      <w:r w:rsidR="00796289">
        <w:t>three</w:t>
      </w:r>
      <w:r w:rsidR="00A15FEE">
        <w:t xml:space="preserve"> potential </w:t>
      </w:r>
      <w:commentRangeStart w:id="18"/>
      <w:r w:rsidR="00A15FEE">
        <w:t>scenarios</w:t>
      </w:r>
      <w:commentRangeEnd w:id="18"/>
      <w:r w:rsidR="000566E6">
        <w:rPr>
          <w:rStyle w:val="CommentReference"/>
        </w:rPr>
        <w:commentReference w:id="18"/>
      </w:r>
      <w:r w:rsidR="00A15FEE">
        <w:t xml:space="preserve">: </w:t>
      </w:r>
      <w:r w:rsidR="002D002F">
        <w:t xml:space="preserve">a) </w:t>
      </w:r>
      <w:r w:rsidR="00AA37B1">
        <w:t>“fast growers outlast”</w:t>
      </w:r>
      <w:r w:rsidR="00796289">
        <w:t>,</w:t>
      </w:r>
      <w:r w:rsidR="000E6FB0">
        <w:t xml:space="preserve"> </w:t>
      </w:r>
      <w:r w:rsidR="002D002F">
        <w:t xml:space="preserve">b) </w:t>
      </w:r>
      <w:r w:rsidR="00AA37B1">
        <w:t>“</w:t>
      </w:r>
      <w:r w:rsidR="00D20901">
        <w:t>intensity</w:t>
      </w:r>
      <w:r w:rsidR="00AA37B1">
        <w:t xml:space="preserve"> trumps all</w:t>
      </w:r>
      <w:r w:rsidR="000E6FB0">
        <w:t>”</w:t>
      </w:r>
      <w:r w:rsidR="00796289">
        <w:t xml:space="preserve">, and </w:t>
      </w:r>
      <w:r w:rsidR="002D002F">
        <w:t xml:space="preserve">c) </w:t>
      </w:r>
      <w:r w:rsidR="00796289">
        <w:t>“</w:t>
      </w:r>
      <w:r w:rsidR="00AC3753">
        <w:t>frequency beats intensity</w:t>
      </w:r>
      <w:r w:rsidR="00D20901">
        <w:t>”</w:t>
      </w:r>
      <w:r w:rsidR="00715FB8">
        <w:t>.</w:t>
      </w:r>
      <w:r w:rsidR="00AA37B1">
        <w:t xml:space="preserve"> </w:t>
      </w:r>
      <w:r w:rsidR="000E6FB0">
        <w:t xml:space="preserve">In the former, growth is the primary driver of escape. Those species that are able to grow faster under certain </w:t>
      </w:r>
      <w:r w:rsidR="00D528FF">
        <w:t>environmental constraints</w:t>
      </w:r>
      <w:r w:rsidR="000E6FB0">
        <w:t>, whether in drier or wetter areas, are the ones that are more likely to escape the “fire trap,” independent of fire frequency or intensity.</w:t>
      </w:r>
      <w:r w:rsidR="00AC5DD9">
        <w:t xml:space="preserve"> </w:t>
      </w:r>
      <w:r w:rsidR="001C0203">
        <w:t xml:space="preserve">Alternatively, fire </w:t>
      </w:r>
      <w:r w:rsidR="00715FB8">
        <w:t xml:space="preserve">intensity </w:t>
      </w:r>
      <w:r w:rsidR="001C0203">
        <w:t xml:space="preserve">may be the </w:t>
      </w:r>
      <w:r w:rsidR="00864219">
        <w:t>primary</w:t>
      </w:r>
      <w:r w:rsidR="001C0203">
        <w:t xml:space="preserve"> driver: g</w:t>
      </w:r>
      <w:r w:rsidR="00864219">
        <w:t xml:space="preserve">rowth may be overwhelmed </w:t>
      </w:r>
      <w:r w:rsidR="002D002F">
        <w:t>by</w:t>
      </w:r>
      <w:r w:rsidR="00864219">
        <w:t xml:space="preserve"> high frequency, low intensity or infrequent, high intensity fires. In that scenario, fire free intervals allow the potential for </w:t>
      </w:r>
      <w:r w:rsidR="007618B6">
        <w:t xml:space="preserve">tree </w:t>
      </w:r>
      <w:r w:rsidR="00864219">
        <w:t xml:space="preserve">recruitment.  </w:t>
      </w:r>
      <w:r w:rsidR="00715FB8">
        <w:t xml:space="preserve">Lastly, because of the wide range of intensities </w:t>
      </w:r>
      <w:r>
        <w:t>possible independent of fire frequency,</w:t>
      </w:r>
      <w:r w:rsidR="00715FB8">
        <w:t xml:space="preserve"> </w:t>
      </w:r>
      <w:r>
        <w:t xml:space="preserve">we note the possibility that fire frequency, not intensity, is the primary factor limiting </w:t>
      </w:r>
      <w:r w:rsidR="002D6DD5">
        <w:t>tree recruitment.</w:t>
      </w:r>
    </w:p>
    <w:p w14:paraId="3E2E9A0E" w14:textId="57F4E053" w:rsidR="00404758" w:rsidRDefault="00402FD2" w:rsidP="00402FD2">
      <w:pPr>
        <w:pStyle w:val="Heading1"/>
      </w:pPr>
      <w:r>
        <w:t>Methods</w:t>
      </w:r>
    </w:p>
    <w:p w14:paraId="5648F298" w14:textId="77777777" w:rsidR="00FE3CA2" w:rsidRPr="00FE3CA2" w:rsidRDefault="00FE3CA2" w:rsidP="00FE3CA2">
      <w:pPr>
        <w:pStyle w:val="Heading2"/>
      </w:pPr>
      <w:r w:rsidRPr="00FE3CA2">
        <w:t>Study System</w:t>
      </w:r>
    </w:p>
    <w:p w14:paraId="478F89DC" w14:textId="684B64B8" w:rsidR="00FE3CA2" w:rsidRPr="00FE3CA2" w:rsidRDefault="00FE3CA2">
      <w:pPr>
        <w:ind w:firstLine="0"/>
        <w:rPr>
          <w:lang w:bidi="en-US"/>
        </w:rPr>
        <w:pPrChange w:id="19" w:author="Holdo, Ricardo M." w:date="2015-05-13T21:43:00Z">
          <w:pPr/>
        </w:pPrChange>
      </w:pPr>
      <w:r w:rsidRPr="00FE3CA2">
        <w:rPr>
          <w:lang w:bidi="en-US"/>
        </w:rPr>
        <w:t xml:space="preserve">Kruger National Park serves as an ideal study system for questions of savanna fire </w:t>
      </w:r>
      <w:commentRangeStart w:id="20"/>
      <w:r w:rsidRPr="00FE3CA2">
        <w:rPr>
          <w:lang w:bidi="en-US"/>
        </w:rPr>
        <w:t>ecology</w:t>
      </w:r>
      <w:commentRangeEnd w:id="20"/>
      <w:r w:rsidR="000566E6">
        <w:rPr>
          <w:rStyle w:val="CommentReference"/>
        </w:rPr>
        <w:commentReference w:id="20"/>
      </w:r>
      <w:r w:rsidRPr="00FE3CA2">
        <w:rPr>
          <w:lang w:bidi="en-US"/>
        </w:rPr>
        <w:t>. Kruger NP is located in eastern South Africa, sharing its eastern borders with Mozambique and northern border with Zimbabwe. The park is over 2 million ha, and spans 350 km from north to south. A north-south rainfall gradient spans the park, peaking at 950 mm yr</w:t>
      </w:r>
      <w:r w:rsidRPr="00FE3CA2">
        <w:rPr>
          <w:vertAlign w:val="superscript"/>
          <w:lang w:bidi="en-US"/>
        </w:rPr>
        <w:t>-1</w:t>
      </w:r>
      <w:r w:rsidRPr="00FE3CA2">
        <w:rPr>
          <w:lang w:bidi="en-US"/>
        </w:rPr>
        <w:t xml:space="preserve"> in the southwest and &lt;</w:t>
      </w:r>
      <w:ins w:id="21" w:author="Holdo, Ricardo M." w:date="2015-05-13T21:44:00Z">
        <w:r w:rsidR="006A61EC">
          <w:rPr>
            <w:lang w:bidi="en-US"/>
          </w:rPr>
          <w:t xml:space="preserve"> </w:t>
        </w:r>
      </w:ins>
      <w:r w:rsidRPr="00FE3CA2">
        <w:rPr>
          <w:lang w:bidi="en-US"/>
        </w:rPr>
        <w:t>400 mm yr</w:t>
      </w:r>
      <w:r w:rsidRPr="00FE3CA2">
        <w:rPr>
          <w:vertAlign w:val="superscript"/>
          <w:lang w:bidi="en-US"/>
        </w:rPr>
        <w:t>-1</w:t>
      </w:r>
      <w:r w:rsidRPr="00FE3CA2">
        <w:rPr>
          <w:lang w:bidi="en-US"/>
        </w:rPr>
        <w:t xml:space="preserve"> at </w:t>
      </w:r>
      <w:proofErr w:type="spellStart"/>
      <w:r w:rsidRPr="00FE3CA2">
        <w:rPr>
          <w:lang w:bidi="en-US"/>
        </w:rPr>
        <w:t>Pafuri</w:t>
      </w:r>
      <w:proofErr w:type="spellEnd"/>
      <w:r w:rsidRPr="00FE3CA2">
        <w:rPr>
          <w:lang w:bidi="en-US"/>
        </w:rPr>
        <w:t xml:space="preserve"> in the northeast</w:t>
      </w:r>
      <w:r w:rsidR="00AB2AC6">
        <w:rPr>
          <w:lang w:bidi="en-US"/>
        </w:rPr>
        <w:t xml:space="preserve"> </w:t>
      </w:r>
      <w:r w:rsidRPr="00FE3CA2">
        <w:rPr>
          <w:lang w:bidi="en-US"/>
        </w:rPr>
        <w:fldChar w:fldCharType="begin"/>
      </w:r>
      <w:r w:rsidR="003D2F0C">
        <w:rPr>
          <w:lang w:bidi="en-US"/>
        </w:rPr>
        <w:instrText xml:space="preserve"> ADDIN PAPERS2_CITATIONS &lt;citation&gt;&lt;uuid&gt;7F6CB67A-2C86-46C4-9A84-3F92A637FAF2&lt;/uuid&gt;&lt;priority&gt;0&lt;/priority&gt;&lt;publications&gt;&lt;/publications&gt;&lt;/citation&gt;</w:instrText>
      </w:r>
      <w:r w:rsidRPr="00FE3CA2">
        <w:rPr>
          <w:lang w:bidi="en-US"/>
        </w:rPr>
        <w:fldChar w:fldCharType="separate"/>
      </w:r>
      <w:r w:rsidR="003922A4">
        <w:rPr>
          <w:rFonts w:cs="Times New Roman"/>
        </w:rPr>
        <w:t>(Mabunda et al. 2003)</w:t>
      </w:r>
      <w:r w:rsidRPr="00FE3CA2">
        <w:fldChar w:fldCharType="end"/>
      </w:r>
      <w:r w:rsidRPr="00FE3CA2">
        <w:rPr>
          <w:lang w:bidi="en-US"/>
        </w:rPr>
        <w:t>. The park’s soils vary in productivity based on their parent material: in the west, low fertility granite, and to the east, high fertility basalt</w:t>
      </w:r>
      <w:r w:rsidR="00266E27">
        <w:rPr>
          <w:lang w:bidi="en-US"/>
        </w:rPr>
        <w:t xml:space="preserve"> </w:t>
      </w:r>
      <w:r w:rsidRPr="00FE3CA2">
        <w:rPr>
          <w:lang w:bidi="en-US"/>
        </w:rPr>
        <w:fldChar w:fldCharType="begin"/>
      </w:r>
      <w:r w:rsidR="003D2F0C">
        <w:rPr>
          <w:lang w:bidi="en-US"/>
        </w:rPr>
        <w:instrText xml:space="preserve"> ADDIN PAPERS2_CITATIONS &lt;citation&gt;&lt;uuid&gt;CE2FC6E3-45E1-49BF-9618-993BCBA2930B&lt;/uuid&gt;&lt;priority&gt;1&lt;/priority&gt;&lt;publications&gt;&lt;/publications&gt;&lt;/citation&gt;</w:instrText>
      </w:r>
      <w:r w:rsidRPr="00FE3CA2">
        <w:rPr>
          <w:lang w:bidi="en-US"/>
        </w:rPr>
        <w:fldChar w:fldCharType="separate"/>
      </w:r>
      <w:r w:rsidR="003922A4">
        <w:rPr>
          <w:rFonts w:cs="Times New Roman"/>
        </w:rPr>
        <w:t>(Mabunda et al. 2003)</w:t>
      </w:r>
      <w:r w:rsidRPr="00FE3CA2">
        <w:fldChar w:fldCharType="end"/>
      </w:r>
      <w:r w:rsidRPr="00FE3CA2">
        <w:rPr>
          <w:lang w:bidi="en-US"/>
        </w:rPr>
        <w:t>.</w:t>
      </w:r>
    </w:p>
    <w:p w14:paraId="68A89230" w14:textId="0706AA76" w:rsidR="00FE3CA2" w:rsidRDefault="00FE3CA2" w:rsidP="00FE3CA2">
      <w:pPr>
        <w:rPr>
          <w:lang w:bidi="en-US"/>
        </w:rPr>
      </w:pPr>
      <w:r w:rsidRPr="00FE3CA2">
        <w:rPr>
          <w:lang w:bidi="en-US"/>
        </w:rPr>
        <w:t xml:space="preserve">Fire is common in Kruger NP, and much of it is anthropogenic in origin </w:t>
      </w:r>
      <w:r w:rsidRPr="00FE3CA2">
        <w:rPr>
          <w:lang w:bidi="en-US"/>
        </w:rPr>
        <w:fldChar w:fldCharType="begin"/>
      </w:r>
      <w:r w:rsidR="003D2F0C">
        <w:rPr>
          <w:lang w:bidi="en-US"/>
        </w:rPr>
        <w:instrText xml:space="preserve"> ADDIN PAPERS2_CITATIONS &lt;citation&gt;&lt;uuid&gt;E1DFBF00-FA85-4539-933A-B8BA2585F0FB&lt;/uuid&gt;&lt;priority&gt;0&lt;/priority&gt;&lt;publications&gt;&lt;/publications&gt;&lt;/citation&gt;</w:instrText>
      </w:r>
      <w:r w:rsidRPr="00FE3CA2">
        <w:rPr>
          <w:lang w:bidi="en-US"/>
        </w:rPr>
        <w:fldChar w:fldCharType="separate"/>
      </w:r>
      <w:r w:rsidR="003922A4">
        <w:rPr>
          <w:rFonts w:cs="Times New Roman"/>
        </w:rPr>
        <w:t>(Van Wilgen et al. 2000)</w:t>
      </w:r>
      <w:r w:rsidRPr="00FE3CA2">
        <w:fldChar w:fldCharType="end"/>
      </w:r>
      <w:r w:rsidRPr="00FE3CA2">
        <w:rPr>
          <w:lang w:bidi="en-US"/>
        </w:rPr>
        <w:t xml:space="preserve">. Fires vary in seasonality, intensity, and frequency, and are used by Kruger NP managers to meet specific and general objectives </w:t>
      </w:r>
      <w:r w:rsidRPr="00FE3CA2">
        <w:rPr>
          <w:lang w:bidi="en-US"/>
        </w:rPr>
        <w:fldChar w:fldCharType="begin"/>
      </w:r>
      <w:r w:rsidR="003D2F0C">
        <w:rPr>
          <w:lang w:bidi="en-US"/>
        </w:rPr>
        <w:instrText xml:space="preserve"> ADDIN PAPERS2_CITATIONS &lt;citation&gt;&lt;uuid&gt;051BDF42-468D-4BF0-BCAE-3E70C6CB8F68&lt;/uuid&gt;&lt;priority&gt;3&lt;/priority&gt;&lt;publications&gt;&lt;/publications&gt;&lt;/citation&gt;</w:instrText>
      </w:r>
      <w:r w:rsidRPr="00FE3CA2">
        <w:rPr>
          <w:lang w:bidi="en-US"/>
        </w:rPr>
        <w:fldChar w:fldCharType="separate"/>
      </w:r>
      <w:r w:rsidR="003922A4">
        <w:rPr>
          <w:rFonts w:cs="Times New Roman"/>
        </w:rPr>
        <w:t>(Govender 2003, Govender et al. 2006)</w:t>
      </w:r>
      <w:r w:rsidRPr="00FE3CA2">
        <w:fldChar w:fldCharType="end"/>
      </w:r>
      <w:r w:rsidRPr="00FE3CA2">
        <w:rPr>
          <w:lang w:bidi="en-US"/>
        </w:rPr>
        <w:t xml:space="preserve">.  </w:t>
      </w:r>
      <w:r w:rsidR="00682C07">
        <w:rPr>
          <w:lang w:bidi="en-US"/>
        </w:rPr>
        <w:t xml:space="preserve">Kruger National Park is also home to a long-term experiment that </w:t>
      </w:r>
      <w:r w:rsidR="00682C07">
        <w:rPr>
          <w:lang w:bidi="en-US"/>
        </w:rPr>
        <w:lastRenderedPageBreak/>
        <w:t xml:space="preserve">manipulates fire frequency and seasonality across a rainfall gradient </w:t>
      </w:r>
      <w:r w:rsidR="00A7158A">
        <w:rPr>
          <w:lang w:bidi="en-US"/>
        </w:rPr>
        <w:fldChar w:fldCharType="begin"/>
      </w:r>
      <w:r w:rsidR="00082E77">
        <w:rPr>
          <w:lang w:bidi="en-US"/>
        </w:rPr>
        <w:instrText xml:space="preserve"> ADDIN PAPERS2_CITATIONS &lt;citation&gt;&lt;uuid&gt;C4D30D6F-67C4-494E-83C7-A2BDFD848312&lt;/uuid&gt;&lt;priority&gt;0&lt;/priority&gt;&lt;publications&gt;&lt;publication&gt;&lt;volume&gt;46&lt;/volume&gt;&lt;publication_date&gt;99200300001200000000200000&lt;/publication_date&gt;&lt;number&gt;1&lt;/number&gt;&lt;startpage&gt;1&lt;/startpage&gt;&lt;title&gt;Experimental burn plot trial in the Kruger National Park: history, experimental design and suggestions for data analysis&lt;/title&gt;&lt;uuid&gt;4F5386F0-B7BF-4869-8993-CDED23D56D57&lt;/uuid&gt;&lt;subtype&gt;400&lt;/subtype&gt;&lt;endpage&gt;15&lt;/endpage&gt;&lt;type&gt;400&lt;/type&gt;&lt;citekey&gt;Biggs:2003vw&lt;/citekey&gt;&lt;url&gt;http://www.koedoe.co.za/index.php/koedoe/article/viewArticle/35&lt;/url&gt;&lt;bundle&gt;&lt;publication&gt;&lt;title&gt;Koedoe&lt;/title&gt;&lt;type&gt;-100&lt;/type&gt;&lt;subtype&gt;-100&lt;/subtype&gt;&lt;uuid&gt;7229E329-8360-4969-A2C7-35E845DD9005&lt;/uuid&gt;&lt;/publication&gt;&lt;/bundle&gt;&lt;authors&gt;&lt;author&gt;&lt;firstName&gt;H&lt;/firstName&gt;&lt;middleNames&gt;C&lt;/middleNames&gt;&lt;lastName&gt;Biggs&lt;/lastName&gt;&lt;/author&gt;&lt;author&gt;&lt;firstName&gt;T&lt;/firstName&gt;&lt;middleNames&gt;T&lt;/middleNames&gt;&lt;lastName&gt;Dunne&lt;/lastName&gt;&lt;/author&gt;&lt;author&gt;&lt;firstName&gt;Navashni&lt;/firstName&gt;&lt;lastName&gt;Govender&lt;/lastName&gt;&lt;/author&gt;&lt;/authors&gt;&lt;/publication&gt;&lt;/publications&gt;&lt;cites&gt;&lt;/cites&gt;&lt;/citation&gt;</w:instrText>
      </w:r>
      <w:r w:rsidR="00A7158A">
        <w:rPr>
          <w:lang w:bidi="en-US"/>
        </w:rPr>
        <w:fldChar w:fldCharType="separate"/>
      </w:r>
      <w:r w:rsidR="008B4233">
        <w:rPr>
          <w:rFonts w:cs="Times New Roman"/>
        </w:rPr>
        <w:t>(Biggs et al. 2003)</w:t>
      </w:r>
      <w:r w:rsidR="00A7158A">
        <w:rPr>
          <w:lang w:bidi="en-US"/>
        </w:rPr>
        <w:fldChar w:fldCharType="end"/>
      </w:r>
      <w:r w:rsidR="00682C07">
        <w:rPr>
          <w:lang w:bidi="en-US"/>
        </w:rPr>
        <w:t>.</w:t>
      </w:r>
      <w:r w:rsidR="0085193C">
        <w:rPr>
          <w:lang w:bidi="en-US"/>
        </w:rPr>
        <w:t xml:space="preserve"> This experiment is ongoing, having started in 1954. During each treatment, weather conditions and fire behavior are recorded.</w:t>
      </w:r>
      <w:r w:rsidR="00183D59">
        <w:rPr>
          <w:lang w:bidi="en-US"/>
        </w:rPr>
        <w:t xml:space="preserve"> </w:t>
      </w:r>
    </w:p>
    <w:p w14:paraId="70CA5C39" w14:textId="5C29DA6F" w:rsidR="00682C07" w:rsidRPr="00FE3CA2" w:rsidRDefault="0042266A" w:rsidP="00682C07">
      <w:pPr>
        <w:rPr>
          <w:lang w:bidi="en-US"/>
        </w:rPr>
      </w:pPr>
      <w:r>
        <w:rPr>
          <w:lang w:bidi="en-US"/>
        </w:rPr>
        <w:t>The wide rainf</w:t>
      </w:r>
      <w:r w:rsidR="004B600F">
        <w:rPr>
          <w:lang w:bidi="en-US"/>
        </w:rPr>
        <w:t>all gradient at Kruger National</w:t>
      </w:r>
      <w:r>
        <w:rPr>
          <w:lang w:bidi="en-US"/>
        </w:rPr>
        <w:t xml:space="preserve"> captures much of the range of many of the savannas of sub-Saharan Africa (Figure 1). This makes Kruger an </w:t>
      </w:r>
      <w:del w:id="22" w:author="Holdo, Ricardo M." w:date="2015-05-13T21:44:00Z">
        <w:r w:rsidDel="006A61EC">
          <w:rPr>
            <w:lang w:bidi="en-US"/>
          </w:rPr>
          <w:delText xml:space="preserve">ideal </w:delText>
        </w:r>
      </w:del>
      <w:ins w:id="23" w:author="Holdo, Ricardo M." w:date="2015-05-13T21:44:00Z">
        <w:r w:rsidR="006A61EC">
          <w:rPr>
            <w:lang w:bidi="en-US"/>
          </w:rPr>
          <w:t xml:space="preserve">appropriate/representative </w:t>
        </w:r>
      </w:ins>
      <w:r>
        <w:rPr>
          <w:lang w:bidi="en-US"/>
        </w:rPr>
        <w:t>unit of analysis for understanding the drivers and patterns present in savannas across the continent.</w:t>
      </w:r>
    </w:p>
    <w:p w14:paraId="1CD8DD5C" w14:textId="23FB6CF4" w:rsidR="00402FD2" w:rsidRDefault="00402FD2" w:rsidP="00402FD2">
      <w:pPr>
        <w:pStyle w:val="Heading2"/>
      </w:pPr>
      <w:r>
        <w:t xml:space="preserve">Model </w:t>
      </w:r>
      <w:r w:rsidR="000E6E26">
        <w:t>d</w:t>
      </w:r>
      <w:r>
        <w:t>escription</w:t>
      </w:r>
    </w:p>
    <w:p w14:paraId="46B0D6D5" w14:textId="2DB76DCE" w:rsidR="00402FD2" w:rsidRDefault="00577C4B">
      <w:pPr>
        <w:ind w:firstLine="0"/>
        <w:pPrChange w:id="24" w:author="Holdo, Ricardo M." w:date="2015-05-13T21:45:00Z">
          <w:pPr/>
        </w:pPrChange>
      </w:pPr>
      <w:r w:rsidRPr="00E533B3">
        <w:t>The</w:t>
      </w:r>
      <w:r w:rsidR="00402FD2" w:rsidRPr="00E533B3">
        <w:t xml:space="preserve"> model </w:t>
      </w:r>
      <w:del w:id="25" w:author="Holdo, Ricardo M." w:date="2015-05-13T21:45:00Z">
        <w:r w:rsidR="00402FD2" w:rsidRPr="00E533B3" w:rsidDel="006A61EC">
          <w:delText>simulates a</w:delText>
        </w:r>
      </w:del>
      <w:ins w:id="26" w:author="Holdo, Ricardo M." w:date="2015-05-13T21:45:00Z">
        <w:r w:rsidR="006A61EC">
          <w:t xml:space="preserve">tracks growth and </w:t>
        </w:r>
      </w:ins>
      <w:ins w:id="27" w:author="Holdo, Ricardo M." w:date="2015-05-13T21:48:00Z">
        <w:r w:rsidR="006A61EC">
          <w:t xml:space="preserve">fire-induced </w:t>
        </w:r>
      </w:ins>
      <w:proofErr w:type="spellStart"/>
      <w:ins w:id="28" w:author="Holdo, Ricardo M." w:date="2015-05-13T21:45:00Z">
        <w:r w:rsidR="006A61EC">
          <w:t>topkill</w:t>
        </w:r>
        <w:proofErr w:type="spellEnd"/>
        <w:r w:rsidR="006A61EC">
          <w:t xml:space="preserve"> within</w:t>
        </w:r>
      </w:ins>
      <w:r w:rsidR="00402FD2" w:rsidRPr="00E533B3">
        <w:t xml:space="preserve"> cohort</w:t>
      </w:r>
      <w:ins w:id="29" w:author="Holdo, Ricardo M." w:date="2015-05-13T21:45:00Z">
        <w:r w:rsidR="006A61EC">
          <w:t>s</w:t>
        </w:r>
      </w:ins>
      <w:r w:rsidR="00402FD2" w:rsidRPr="00E533B3">
        <w:t xml:space="preserve"> of trees </w:t>
      </w:r>
      <w:ins w:id="30" w:author="Holdo, Ricardo M." w:date="2015-05-13T21:46:00Z">
        <w:r w:rsidR="006A61EC">
          <w:t xml:space="preserve">occurring at different points along </w:t>
        </w:r>
      </w:ins>
      <w:del w:id="31" w:author="Holdo, Ricardo M." w:date="2015-05-13T21:46:00Z">
        <w:r w:rsidR="00402FD2" w:rsidRPr="00E533B3" w:rsidDel="006A61EC">
          <w:delText xml:space="preserve">for </w:delText>
        </w:r>
      </w:del>
      <w:r w:rsidR="00402FD2" w:rsidRPr="00E533B3">
        <w:t>a given mean annual rainfall</w:t>
      </w:r>
      <w:r w:rsidR="00AF4058" w:rsidRPr="00E533B3">
        <w:t xml:space="preserve"> (</w:t>
      </w:r>
      <w:del w:id="32" w:author="Holdo, Ricardo M." w:date="2015-05-13T21:46:00Z">
        <w:r w:rsidR="00CA5490" w:rsidDel="006A61EC">
          <w:delText xml:space="preserve">Figure 2, </w:delText>
        </w:r>
      </w:del>
      <w:r w:rsidR="00AF4058" w:rsidRPr="00E533B3">
        <w:t>MAR)</w:t>
      </w:r>
      <w:ins w:id="33" w:author="Holdo, Ricardo M." w:date="2015-05-13T21:46:00Z">
        <w:r w:rsidR="006A61EC">
          <w:t xml:space="preserve"> gradient (Fig. 2)</w:t>
        </w:r>
      </w:ins>
      <w:r w:rsidR="00402FD2" w:rsidRPr="00E533B3">
        <w:t xml:space="preserve">. </w:t>
      </w:r>
      <w:del w:id="34" w:author="Holdo, Ricardo M." w:date="2015-05-13T21:46:00Z">
        <w:r w:rsidRPr="00E533B3" w:rsidDel="006A61EC">
          <w:delText>The</w:delText>
        </w:r>
        <w:r w:rsidR="00402FD2" w:rsidRPr="00E533B3" w:rsidDel="006A61EC">
          <w:delText xml:space="preserve"> </w:delText>
        </w:r>
      </w:del>
      <w:ins w:id="35" w:author="Holdo, Ricardo M." w:date="2015-05-13T21:46:00Z">
        <w:r w:rsidR="006A61EC">
          <w:t>T</w:t>
        </w:r>
      </w:ins>
      <w:del w:id="36" w:author="Holdo, Ricardo M." w:date="2015-05-13T21:46:00Z">
        <w:r w:rsidR="00402FD2" w:rsidRPr="00E533B3" w:rsidDel="006A61EC">
          <w:delText>t</w:delText>
        </w:r>
      </w:del>
      <w:r w:rsidR="00402FD2" w:rsidRPr="00E533B3">
        <w:t>rees grow</w:t>
      </w:r>
      <w:ins w:id="37" w:author="Holdo, Ricardo M." w:date="2015-05-13T21:46:00Z">
        <w:r w:rsidR="006A61EC">
          <w:t>th is</w:t>
        </w:r>
      </w:ins>
      <w:r w:rsidR="00402FD2" w:rsidRPr="00E533B3">
        <w:t xml:space="preserve"> </w:t>
      </w:r>
      <w:del w:id="38" w:author="Holdo, Ricardo M." w:date="2015-05-13T21:46:00Z">
        <w:r w:rsidR="00402FD2" w:rsidRPr="00E533B3" w:rsidDel="006A61EC">
          <w:delText xml:space="preserve">annually </w:delText>
        </w:r>
      </w:del>
      <w:r w:rsidRPr="00E533B3">
        <w:t xml:space="preserve">as a function of </w:t>
      </w:r>
      <w:r w:rsidR="00AF4058" w:rsidRPr="00E533B3">
        <w:t xml:space="preserve">MAR </w:t>
      </w:r>
      <w:r w:rsidR="003922A4">
        <w:fldChar w:fldCharType="begin"/>
      </w:r>
      <w:r w:rsidR="003D2F0C">
        <w:instrText xml:space="preserve"> ADDIN PAPERS2_CITATIONS &lt;citation&gt;&lt;uuid&gt;C09546B2-2F83-40BD-9C11-1DB252ABF663&lt;/uuid&gt;&lt;priority&gt;5&lt;/priority&gt;&lt;publications&gt;&lt;/publications&gt;&lt;/citation&gt;</w:instrText>
      </w:r>
      <w:r w:rsidR="003922A4">
        <w:fldChar w:fldCharType="separate"/>
      </w:r>
      <w:r w:rsidR="003922A4">
        <w:rPr>
          <w:rFonts w:cs="Times New Roman"/>
        </w:rPr>
        <w:t>(Higgins et al. 2000)</w:t>
      </w:r>
      <w:r w:rsidR="003922A4">
        <w:fldChar w:fldCharType="end"/>
      </w:r>
      <w:r w:rsidRPr="00E533B3">
        <w:t xml:space="preserve">. </w:t>
      </w:r>
      <w:r w:rsidR="004655D2">
        <w:t xml:space="preserve">For each model run, </w:t>
      </w:r>
      <w:commentRangeStart w:id="39"/>
      <w:r w:rsidR="004655D2">
        <w:t xml:space="preserve">a MAR is assigned </w:t>
      </w:r>
      <w:ins w:id="40" w:author="Holdo, Ricardo M." w:date="2015-05-13T21:52:00Z">
        <w:r w:rsidR="006A61EC">
          <w:t xml:space="preserve">to each tree within a </w:t>
        </w:r>
        <w:commentRangeStart w:id="41"/>
        <w:r w:rsidR="006A61EC">
          <w:t>cohort</w:t>
        </w:r>
        <w:commentRangeEnd w:id="41"/>
        <w:r w:rsidR="006A61EC">
          <w:rPr>
            <w:rStyle w:val="CommentReference"/>
          </w:rPr>
          <w:commentReference w:id="41"/>
        </w:r>
        <w:r w:rsidR="006A61EC">
          <w:t xml:space="preserve"> </w:t>
        </w:r>
      </w:ins>
      <w:r w:rsidR="004655D2">
        <w:t>and a corresponding distribution of mean fire return intervals</w:t>
      </w:r>
      <w:commentRangeEnd w:id="39"/>
      <w:r w:rsidR="006A61EC">
        <w:rPr>
          <w:rStyle w:val="CommentReference"/>
        </w:rPr>
        <w:commentReference w:id="39"/>
      </w:r>
      <w:r w:rsidR="004655D2">
        <w:t xml:space="preserve">. </w:t>
      </w:r>
      <w:r w:rsidRPr="00E533B3">
        <w:t xml:space="preserve">Each year, the </w:t>
      </w:r>
      <w:r w:rsidR="00A24FFF" w:rsidRPr="00E533B3">
        <w:t xml:space="preserve">occurrence of a fire is </w:t>
      </w:r>
      <w:del w:id="42" w:author="Holdo, Ricardo M." w:date="2015-05-13T21:49:00Z">
        <w:r w:rsidR="00A24FFF" w:rsidRPr="00E533B3" w:rsidDel="006A61EC">
          <w:delText xml:space="preserve">calculated </w:delText>
        </w:r>
      </w:del>
      <w:ins w:id="43" w:author="Holdo, Ricardo M." w:date="2015-05-13T21:49:00Z">
        <w:r w:rsidR="006A61EC">
          <w:t>determined</w:t>
        </w:r>
        <w:r w:rsidR="006A61EC" w:rsidRPr="00E533B3">
          <w:t xml:space="preserve"> </w:t>
        </w:r>
      </w:ins>
      <w:r w:rsidR="00A24FFF" w:rsidRPr="00E533B3">
        <w:t xml:space="preserve">by sampling from a binomial distribution with a probability equal to the </w:t>
      </w:r>
      <w:commentRangeStart w:id="44"/>
      <w:r w:rsidRPr="00E533B3">
        <w:t xml:space="preserve">inverse of the sampled mean fire return interval </w:t>
      </w:r>
      <w:commentRangeEnd w:id="44"/>
      <w:r w:rsidR="006A61EC">
        <w:rPr>
          <w:rStyle w:val="CommentReference"/>
        </w:rPr>
        <w:commentReference w:id="44"/>
      </w:r>
      <w:r w:rsidRPr="00E533B3">
        <w:t>(i.e., the fire frequency (fires yr</w:t>
      </w:r>
      <w:r w:rsidRPr="00844D92">
        <w:rPr>
          <w:vertAlign w:val="superscript"/>
        </w:rPr>
        <w:t>-1</w:t>
      </w:r>
      <w:r w:rsidRPr="00E533B3">
        <w:t>))</w:t>
      </w:r>
      <w:r w:rsidR="00A24FFF" w:rsidRPr="00E533B3">
        <w:t xml:space="preserve">.  </w:t>
      </w:r>
      <w:r w:rsidR="00AF4058" w:rsidRPr="00E533B3">
        <w:t>If a fire occurs, the intensity of the fire is calculated as a function of MAR</w:t>
      </w:r>
      <w:ins w:id="45" w:author="Holdo, Ricardo M." w:date="2015-05-13T21:51:00Z">
        <w:r w:rsidR="006A61EC">
          <w:t xml:space="preserve">, and </w:t>
        </w:r>
        <w:proofErr w:type="spellStart"/>
        <w:r w:rsidR="006A61EC">
          <w:t>the</w:t>
        </w:r>
      </w:ins>
      <w:del w:id="46" w:author="Holdo, Ricardo M." w:date="2015-05-13T21:51:00Z">
        <w:r w:rsidR="00B85FC3" w:rsidDel="006A61EC">
          <w:delText>.</w:delText>
        </w:r>
        <w:r w:rsidR="00AF4058" w:rsidRPr="00E533B3" w:rsidDel="006A61EC">
          <w:delText xml:space="preserve"> </w:delText>
        </w:r>
        <w:r w:rsidR="00B85FC3" w:rsidDel="006A61EC">
          <w:delText xml:space="preserve">If a fire does occur, </w:delText>
        </w:r>
      </w:del>
      <w:r w:rsidR="00B85FC3">
        <w:t>p</w:t>
      </w:r>
      <w:r w:rsidR="00557A8A" w:rsidRPr="00E533B3">
        <w:t>robability</w:t>
      </w:r>
      <w:proofErr w:type="spellEnd"/>
      <w:r w:rsidR="00557A8A" w:rsidRPr="00E533B3">
        <w:t xml:space="preserve"> of </w:t>
      </w:r>
      <w:proofErr w:type="spellStart"/>
      <w:r w:rsidR="00557A8A" w:rsidRPr="00E533B3">
        <w:t>topkill</w:t>
      </w:r>
      <w:proofErr w:type="spellEnd"/>
      <w:r w:rsidR="00557A8A" w:rsidRPr="00E533B3">
        <w:t xml:space="preserve"> </w:t>
      </w:r>
      <w:ins w:id="47" w:author="Holdo, Ricardo M." w:date="2015-05-13T21:52:00Z">
        <w:r w:rsidR="006A61EC">
          <w:t xml:space="preserve">for each stem </w:t>
        </w:r>
      </w:ins>
      <w:r w:rsidR="00B85FC3">
        <w:t>is</w:t>
      </w:r>
      <w:r w:rsidR="00557A8A" w:rsidRPr="00E533B3">
        <w:t xml:space="preserve"> </w:t>
      </w:r>
      <w:del w:id="48" w:author="Holdo, Ricardo M." w:date="2015-05-13T21:53:00Z">
        <w:r w:rsidR="00557A8A" w:rsidRPr="00E533B3" w:rsidDel="006A61EC">
          <w:delText>calculated</w:delText>
        </w:r>
        <w:r w:rsidR="00557A8A" w:rsidDel="006A61EC">
          <w:delText xml:space="preserve"> as </w:delText>
        </w:r>
      </w:del>
      <w:r w:rsidR="00557A8A">
        <w:t xml:space="preserve">a function of </w:t>
      </w:r>
      <w:ins w:id="49" w:author="Holdo, Ricardo M." w:date="2015-05-13T21:53:00Z">
        <w:r w:rsidR="006A61EC">
          <w:t xml:space="preserve">tree </w:t>
        </w:r>
      </w:ins>
      <w:r w:rsidR="00557A8A">
        <w:t xml:space="preserve">height and </w:t>
      </w:r>
      <w:ins w:id="50" w:author="Holdo, Ricardo M." w:date="2015-05-13T21:53:00Z">
        <w:r w:rsidR="006A61EC">
          <w:t xml:space="preserve">fire </w:t>
        </w:r>
      </w:ins>
      <w:r w:rsidR="00557A8A">
        <w:t xml:space="preserve">intensity </w:t>
      </w:r>
      <w:r w:rsidR="003922A4">
        <w:fldChar w:fldCharType="begin"/>
      </w:r>
      <w:r w:rsidR="003D2F0C">
        <w:instrText xml:space="preserve"> ADDIN PAPERS2_CITATIONS &lt;citation&gt;&lt;uuid&gt;F6A3E7E7-9FAE-4F28-BC58-0023DDDBA75C&lt;/uuid&gt;&lt;priority&gt;6&lt;/priority&gt;&lt;publications&gt;&lt;/publications&gt;&lt;/citation&gt;</w:instrText>
      </w:r>
      <w:r w:rsidR="003922A4">
        <w:fldChar w:fldCharType="separate"/>
      </w:r>
      <w:r w:rsidR="003922A4">
        <w:rPr>
          <w:rFonts w:cs="Times New Roman"/>
        </w:rPr>
        <w:t>(Higgins et al. 2012)</w:t>
      </w:r>
      <w:r w:rsidR="003922A4">
        <w:fldChar w:fldCharType="end"/>
      </w:r>
      <w:r w:rsidR="006163B0">
        <w:t>.</w:t>
      </w:r>
      <w:r w:rsidR="00B85FC3">
        <w:t xml:space="preserve"> </w:t>
      </w:r>
      <w:del w:id="51" w:author="Holdo, Ricardo M." w:date="2015-05-13T21:53:00Z">
        <w:r w:rsidR="008D1C15" w:rsidDel="006A61EC">
          <w:delText xml:space="preserve">Trees that are </w:delText>
        </w:r>
      </w:del>
      <w:proofErr w:type="spellStart"/>
      <w:ins w:id="52" w:author="Holdo, Ricardo M." w:date="2015-05-13T21:54:00Z">
        <w:r w:rsidR="006A61EC">
          <w:t>T</w:t>
        </w:r>
      </w:ins>
      <w:del w:id="53" w:author="Holdo, Ricardo M." w:date="2015-05-13T21:54:00Z">
        <w:r w:rsidR="008D1C15" w:rsidDel="006A61EC">
          <w:delText>t</w:delText>
        </w:r>
      </w:del>
      <w:r w:rsidR="008D1C15">
        <w:t>opkilled</w:t>
      </w:r>
      <w:proofErr w:type="spellEnd"/>
      <w:ins w:id="54" w:author="Holdo, Ricardo M." w:date="2015-05-13T21:54:00Z">
        <w:r w:rsidR="006A61EC">
          <w:t xml:space="preserve"> trees</w:t>
        </w:r>
      </w:ins>
      <w:r w:rsidR="008D1C15">
        <w:t xml:space="preserve"> are reset to a height of 0 and </w:t>
      </w:r>
      <w:proofErr w:type="spellStart"/>
      <w:r w:rsidR="008D1C15">
        <w:t>resprout</w:t>
      </w:r>
      <w:proofErr w:type="spellEnd"/>
      <w:r w:rsidR="008D1C15">
        <w:t xml:space="preserve"> the next year, continuing to g</w:t>
      </w:r>
      <w:r w:rsidR="008C442A">
        <w:t>r</w:t>
      </w:r>
      <w:r w:rsidR="008D1C15">
        <w:t>o</w:t>
      </w:r>
      <w:r w:rsidR="008C442A">
        <w:t>w</w:t>
      </w:r>
      <w:r w:rsidR="008D1C15">
        <w:t>.</w:t>
      </w:r>
    </w:p>
    <w:p w14:paraId="775C88AF" w14:textId="2E6FD7E6" w:rsidR="00097E59" w:rsidRDefault="004821F3" w:rsidP="0064038A">
      <w:pPr>
        <w:pStyle w:val="Heading2"/>
      </w:pPr>
      <w:ins w:id="55" w:author="Holdo, Ricardo M." w:date="2015-05-14T14:17:00Z">
        <w:r>
          <w:t xml:space="preserve">Tree </w:t>
        </w:r>
        <w:commentRangeStart w:id="56"/>
        <w:r>
          <w:t>g</w:t>
        </w:r>
      </w:ins>
      <w:del w:id="57" w:author="Holdo, Ricardo M." w:date="2015-05-14T14:17:00Z">
        <w:r w:rsidR="00097E59" w:rsidDel="004821F3">
          <w:delText>G</w:delText>
        </w:r>
      </w:del>
      <w:r w:rsidR="00097E59">
        <w:t>rowth</w:t>
      </w:r>
      <w:commentRangeEnd w:id="56"/>
      <w:r>
        <w:rPr>
          <w:rStyle w:val="CommentReference"/>
          <w:rFonts w:eastAsiaTheme="minorEastAsia" w:cstheme="minorBidi"/>
          <w:i w:val="0"/>
          <w:iCs w:val="0"/>
          <w:color w:val="auto"/>
        </w:rPr>
        <w:commentReference w:id="56"/>
      </w:r>
      <w:del w:id="58" w:author="Holdo, Ricardo M." w:date="2015-05-14T14:16:00Z">
        <w:r w:rsidR="00097E59" w:rsidDel="004821F3">
          <w:delText xml:space="preserve"> rates</w:delText>
        </w:r>
      </w:del>
    </w:p>
    <w:p w14:paraId="4E258150" w14:textId="7C957BF4" w:rsidR="00506F1F" w:rsidRDefault="00506F1F">
      <w:pPr>
        <w:ind w:firstLine="0"/>
        <w:pPrChange w:id="59" w:author="Holdo, Ricardo M." w:date="2015-05-13T21:56:00Z">
          <w:pPr/>
        </w:pPrChange>
      </w:pPr>
      <w:commentRangeStart w:id="60"/>
      <w:r>
        <w:t>We compared three different potential growth scenarios</w:t>
      </w:r>
      <w:r w:rsidR="002E3E48">
        <w:t xml:space="preserve"> with regard to rainfall: </w:t>
      </w:r>
      <w:commentRangeEnd w:id="60"/>
      <w:r w:rsidR="001900FA">
        <w:rPr>
          <w:rStyle w:val="CommentReference"/>
        </w:rPr>
        <w:commentReference w:id="60"/>
      </w:r>
      <w:r w:rsidR="002E3E48">
        <w:t>positive, negative, and flat</w:t>
      </w:r>
      <w:r>
        <w:t>. The initial scenario</w:t>
      </w:r>
      <w:r w:rsidR="00DC7B00">
        <w:t xml:space="preserve"> was first outlined in Higgins et al. (2009) and described a general increase in growth rates (height increments, cm yr</w:t>
      </w:r>
      <w:r w:rsidR="00DC7B00" w:rsidRPr="00DC7B00">
        <w:rPr>
          <w:vertAlign w:val="superscript"/>
        </w:rPr>
        <w:t>-1</w:t>
      </w:r>
      <w:r w:rsidR="00DC7B00">
        <w:t xml:space="preserve">) across a rainfall </w:t>
      </w:r>
      <w:r w:rsidR="00DC7B00">
        <w:lastRenderedPageBreak/>
        <w:t xml:space="preserve">gradient. </w:t>
      </w:r>
      <w:r w:rsidR="002E3E48">
        <w:t>This</w:t>
      </w:r>
      <w:r w:rsidR="00DC7B00">
        <w:t xml:space="preserve"> growth relati</w:t>
      </w:r>
      <w:r w:rsidR="002E3E48">
        <w:t>onship was generalized fr</w:t>
      </w:r>
      <w:r w:rsidR="006439A3">
        <w:t>om a study across South Africa</w:t>
      </w:r>
      <w:r w:rsidR="00A7158A">
        <w:t xml:space="preserve"> </w:t>
      </w:r>
      <w:r w:rsidR="00A7158A">
        <w:fldChar w:fldCharType="begin"/>
      </w:r>
      <w:r w:rsidR="00082E77">
        <w:instrText xml:space="preserve"> ADDIN PAPERS2_CITATIONS &lt;citation&gt;&lt;uuid&gt;3A2751EC-7926-4B2A-A181-57825333C4ED&lt;/uuid&gt;&lt;priority&gt;0&lt;/priority&gt;&lt;publications&gt;&lt;publication&gt;&lt;uuid&gt;EE691FD8-7CD2-4601-9D03-14F8D5440F2B&lt;/uuid&gt;&lt;startpage&gt;1&lt;/startpage&gt;&lt;accepted_date&gt;99199700001200000000200000&lt;/accepted_date&gt;&lt;revision_date&gt;99199700001200000000200000&lt;/revision_date&gt;&lt;publication_date&gt;99199700001200000000200000&lt;/publication_date&gt;&lt;citekey&gt;Shackleton:ua&lt;/citekey&gt;&lt;type&gt;0&lt;/type&gt;&lt;title&gt;The Prediction of Woody Productivity in the Savanna Biome, South Africa&lt;/title&gt;&lt;submission_date&gt;99199700001200000000200000&lt;/submission_date&gt;&lt;institution&gt;University of Witwatersrand&lt;/institution&gt;&lt;subtype&gt;10&lt;/subtype&gt;&lt;endpage&gt;226&lt;/endpage&gt;&lt;authors&gt;&lt;author&gt;&lt;firstName&gt;Charles&lt;/firstName&gt;&lt;middleNames&gt;Michael&lt;/middleNames&gt;&lt;lastName&gt;Shackleton&lt;/lastName&gt;&lt;/author&gt;&lt;/authors&gt;&lt;/publication&gt;&lt;/publications&gt;&lt;cites&gt;&lt;/cites&gt;&lt;/citation&gt;</w:instrText>
      </w:r>
      <w:r w:rsidR="00A7158A">
        <w:fldChar w:fldCharType="separate"/>
      </w:r>
      <w:r w:rsidR="00732479">
        <w:rPr>
          <w:rFonts w:cs="Times New Roman"/>
        </w:rPr>
        <w:t>(Shackleton 1997)</w:t>
      </w:r>
      <w:r w:rsidR="00A7158A">
        <w:fldChar w:fldCharType="end"/>
      </w:r>
      <w:r w:rsidR="002E3E48">
        <w:t>.</w:t>
      </w:r>
      <w:r w:rsidR="0003646B">
        <w:t xml:space="preserve"> We fit a linear model to this relationship so that we could predict growth rates anywhere along the curve. </w:t>
      </w:r>
    </w:p>
    <w:p w14:paraId="4CF94D53" w14:textId="3721E4D7" w:rsidR="00921A9A" w:rsidRDefault="00CF7BB3" w:rsidP="00506F1F">
      <w:r>
        <w:t>Although generally growth is considered to increase with rainfall, we sought to also explore a potential</w:t>
      </w:r>
      <w:r w:rsidR="00921A9A">
        <w:t xml:space="preserve"> negative </w:t>
      </w:r>
      <w:commentRangeStart w:id="61"/>
      <w:r w:rsidR="00921A9A">
        <w:t>relationship</w:t>
      </w:r>
      <w:commentRangeEnd w:id="61"/>
      <w:r w:rsidR="00021D08">
        <w:rPr>
          <w:rStyle w:val="CommentReference"/>
        </w:rPr>
        <w:commentReference w:id="61"/>
      </w:r>
      <w:r w:rsidR="00FB0620">
        <w:t>. To parameterize it</w:t>
      </w:r>
      <w:r w:rsidR="00443E4F">
        <w:t>,</w:t>
      </w:r>
      <w:r w:rsidR="00921A9A">
        <w:t xml:space="preserve"> we </w:t>
      </w:r>
      <w:r w:rsidR="00910893">
        <w:t>searched</w:t>
      </w:r>
      <w:r w:rsidR="00AB06FC">
        <w:t xml:space="preserve"> the </w:t>
      </w:r>
      <w:r w:rsidR="00910893">
        <w:t>available literature</w:t>
      </w:r>
      <w:r w:rsidR="00AB06FC">
        <w:t xml:space="preserve"> for diameter and height increments for a known dry site specialist, </w:t>
      </w:r>
      <w:proofErr w:type="spellStart"/>
      <w:r w:rsidR="00AB06FC">
        <w:rPr>
          <w:i/>
        </w:rPr>
        <w:t>Colophospermum</w:t>
      </w:r>
      <w:proofErr w:type="spellEnd"/>
      <w:r w:rsidR="00AB06FC">
        <w:rPr>
          <w:i/>
        </w:rPr>
        <w:t xml:space="preserve"> mopane </w:t>
      </w:r>
      <w:r w:rsidR="003922A4">
        <w:fldChar w:fldCharType="begin"/>
      </w:r>
      <w:r w:rsidR="003D2F0C">
        <w:instrText xml:space="preserve"> ADDIN PAPERS2_CITATIONS &lt;citation&gt;&lt;uuid&gt;3E7BFB1C-430D-4FBA-B08B-25D403EC8165&lt;/uuid&gt;&lt;priority&gt;7&lt;/priority&gt;&lt;publications&gt;&lt;/publications&gt;&lt;/citation&gt;</w:instrText>
      </w:r>
      <w:r w:rsidR="003922A4">
        <w:fldChar w:fldCharType="separate"/>
      </w:r>
      <w:r w:rsidR="003922A4">
        <w:rPr>
          <w:rFonts w:cs="Times New Roman"/>
        </w:rPr>
        <w:t>(Cowling et al. 1997)</w:t>
      </w:r>
      <w:r w:rsidR="003922A4">
        <w:fldChar w:fldCharType="end"/>
      </w:r>
      <w:r w:rsidR="00415936">
        <w:t xml:space="preserve">. </w:t>
      </w:r>
      <w:commentRangeStart w:id="62"/>
      <w:r w:rsidR="00415936">
        <w:t>We hypothesized that because of their range li</w:t>
      </w:r>
      <w:r w:rsidR="00367993">
        <w:t xml:space="preserve">mitation, </w:t>
      </w:r>
      <w:r w:rsidR="00415936">
        <w:t>decreased growth rates in areas of increased MAR</w:t>
      </w:r>
      <w:r w:rsidR="00367993">
        <w:t xml:space="preserve"> would be observed</w:t>
      </w:r>
      <w:commentRangeEnd w:id="62"/>
      <w:r w:rsidR="00021D08">
        <w:rPr>
          <w:rStyle w:val="CommentReference"/>
        </w:rPr>
        <w:commentReference w:id="62"/>
      </w:r>
      <w:r w:rsidR="00415936">
        <w:t xml:space="preserve">. Where necessary, we </w:t>
      </w:r>
      <w:del w:id="63" w:author="Holdo, Ricardo M." w:date="2015-05-14T14:12:00Z">
        <w:r w:rsidR="00415936" w:rsidDel="00021D08">
          <w:delText xml:space="preserve">standardized </w:delText>
        </w:r>
      </w:del>
      <w:ins w:id="64" w:author="Holdo, Ricardo M." w:date="2015-05-14T14:12:00Z">
        <w:r w:rsidR="00021D08">
          <w:t xml:space="preserve">converted </w:t>
        </w:r>
      </w:ins>
      <w:del w:id="65" w:author="Holdo, Ricardo M." w:date="2015-05-14T14:12:00Z">
        <w:r w:rsidR="00415936" w:rsidDel="00021D08">
          <w:delText xml:space="preserve">the </w:delText>
        </w:r>
      </w:del>
      <w:r w:rsidR="00415936">
        <w:t xml:space="preserve">diameter increments </w:t>
      </w:r>
      <w:ins w:id="66" w:author="Holdo, Ricardo M." w:date="2015-05-14T14:12:00Z">
        <w:r w:rsidR="00021D08">
          <w:t>in</w:t>
        </w:r>
      </w:ins>
      <w:r w:rsidR="00415936">
        <w:t xml:space="preserve">to height increments using </w:t>
      </w:r>
      <w:del w:id="67" w:author="Holdo, Ricardo M." w:date="2015-05-14T14:12:00Z">
        <w:r w:rsidR="00415936" w:rsidDel="00021D08">
          <w:delText>height ~ basal diameter</w:delText>
        </w:r>
      </w:del>
      <w:proofErr w:type="spellStart"/>
      <w:ins w:id="68" w:author="Holdo, Ricardo M." w:date="2015-05-14T14:12:00Z">
        <w:r w:rsidR="00021D08">
          <w:t>allometric</w:t>
        </w:r>
      </w:ins>
      <w:proofErr w:type="spellEnd"/>
      <w:r w:rsidR="00415936">
        <w:t xml:space="preserve"> relationships </w:t>
      </w:r>
      <w:del w:id="69" w:author="Holdo, Ricardo M." w:date="2015-05-14T14:13:00Z">
        <w:r w:rsidR="00415936" w:rsidDel="00021D08">
          <w:delText>taken at</w:delText>
        </w:r>
      </w:del>
      <w:ins w:id="70" w:author="Holdo, Ricardo M." w:date="2015-05-14T14:13:00Z">
        <w:r w:rsidR="00021D08">
          <w:t>obtained from</w:t>
        </w:r>
      </w:ins>
      <w:r w:rsidR="00415936">
        <w:t xml:space="preserve"> Kruger National Park </w:t>
      </w:r>
      <w:ins w:id="71" w:author="Holdo, Ricardo M." w:date="2015-05-14T14:13:00Z">
        <w:r w:rsidR="00021D08">
          <w:t xml:space="preserve">trees </w:t>
        </w:r>
      </w:ins>
      <w:r w:rsidR="00415936">
        <w:t>(</w:t>
      </w:r>
      <w:ins w:id="72" w:author="Holdo, Ricardo M." w:date="2015-05-14T14:13:00Z">
        <w:r w:rsidR="00021D08">
          <w:t xml:space="preserve">K. </w:t>
        </w:r>
      </w:ins>
      <w:r w:rsidR="00415936">
        <w:t>Cummings</w:t>
      </w:r>
      <w:del w:id="73" w:author="Holdo, Ricardo M." w:date="2015-05-14T14:13:00Z">
        <w:r w:rsidR="00415936" w:rsidDel="00021D08">
          <w:delText xml:space="preserve"> and Holdo 2014</w:delText>
        </w:r>
      </w:del>
      <w:r w:rsidR="00415936">
        <w:t xml:space="preserve">, </w:t>
      </w:r>
      <w:ins w:id="74" w:author="Holdo, Ricardo M." w:date="2015-05-14T14:13:00Z">
        <w:r w:rsidR="00021D08">
          <w:t>u</w:t>
        </w:r>
      </w:ins>
      <w:del w:id="75" w:author="Holdo, Ricardo M." w:date="2015-05-14T14:13:00Z">
        <w:r w:rsidR="00415936" w:rsidDel="00021D08">
          <w:delText>U</w:delText>
        </w:r>
      </w:del>
      <w:r w:rsidR="00415936">
        <w:t xml:space="preserve">npublished </w:t>
      </w:r>
      <w:ins w:id="76" w:author="Holdo, Ricardo M." w:date="2015-05-14T14:13:00Z">
        <w:r w:rsidR="00021D08">
          <w:t>d</w:t>
        </w:r>
      </w:ins>
      <w:del w:id="77" w:author="Holdo, Ricardo M." w:date="2015-05-14T14:13:00Z">
        <w:r w:rsidR="00415936" w:rsidDel="00021D08">
          <w:delText>D</w:delText>
        </w:r>
      </w:del>
      <w:r w:rsidR="00415936">
        <w:t xml:space="preserve">ata). </w:t>
      </w:r>
    </w:p>
    <w:p w14:paraId="07A1E527" w14:textId="669C0E17" w:rsidR="003644D3" w:rsidRDefault="003644D3" w:rsidP="00506F1F">
      <w:r>
        <w:t xml:space="preserve">For the null relationship, we </w:t>
      </w:r>
      <w:r w:rsidR="00367993">
        <w:t>combined</w:t>
      </w:r>
      <w:r>
        <w:t xml:space="preserve"> </w:t>
      </w:r>
      <w:r w:rsidR="00367993">
        <w:t>g</w:t>
      </w:r>
      <w:r>
        <w:t xml:space="preserve">rowth rates </w:t>
      </w:r>
      <w:r w:rsidR="00367993">
        <w:t>used</w:t>
      </w:r>
      <w:r>
        <w:t xml:space="preserve"> in the</w:t>
      </w:r>
      <w:r w:rsidR="00367993">
        <w:t xml:space="preserve"> calibration of the</w:t>
      </w:r>
      <w:r>
        <w:t xml:space="preserve"> negative and positive </w:t>
      </w:r>
      <w:r w:rsidR="00367993">
        <w:t>models</w:t>
      </w:r>
      <w:r>
        <w:t xml:space="preserve"> </w:t>
      </w:r>
      <w:r w:rsidR="003807AF">
        <w:t xml:space="preserve">and generated a sequence of values between the lowest and highest growth rates. We then </w:t>
      </w:r>
      <w:r>
        <w:t xml:space="preserve">fit a generalized linear model to them that assumes no </w:t>
      </w:r>
      <w:r w:rsidR="00367993">
        <w:t xml:space="preserve">relationship with rainfall. </w:t>
      </w:r>
    </w:p>
    <w:p w14:paraId="631DB161" w14:textId="2484A0A2" w:rsidR="00273C5F" w:rsidRDefault="00273C5F" w:rsidP="00506F1F">
      <w:r>
        <w:t xml:space="preserve">To estimate changes in height, we used the same differenced growth rate established by Higgins </w:t>
      </w:r>
      <w:r w:rsidR="009C71AC">
        <w:t>(2012)</w:t>
      </w:r>
      <w:r>
        <w:t>:</w:t>
      </w:r>
    </w:p>
    <w:p w14:paraId="2089F931" w14:textId="75167E24" w:rsidR="00273C5F" w:rsidRDefault="00273C5F" w:rsidP="00273C5F">
      <w:pPr>
        <w:pStyle w:val="MTDisplayEquation"/>
      </w:pPr>
      <w:r>
        <w:tab/>
      </w:r>
      <w:r w:rsidR="001F4FC0">
        <w:rPr>
          <w:position w:val="-30"/>
        </w:rPr>
        <w:pict w14:anchorId="0DEA6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3pt;height:37.3pt">
            <v:imagedata r:id="rId10" o:title=""/>
          </v:shape>
        </w:pict>
      </w:r>
      <w:r w:rsidR="00021D08">
        <w:rPr>
          <w:rStyle w:val="CommentReference"/>
        </w:rPr>
        <w:commentReference w:id="78"/>
      </w:r>
      <w:r>
        <w:t xml:space="preserve"> </w:t>
      </w:r>
      <w:r>
        <w:tab/>
      </w:r>
      <w:ins w:id="79" w:author="Holdo, Ricardo M." w:date="2015-05-14T14:14:00Z">
        <w:r w:rsidR="00021D08">
          <w:t>[1]</w:t>
        </w:r>
      </w:ins>
      <w:del w:id="80" w:author="Holdo, Ricardo M." w:date="2015-05-14T14:14:00Z">
        <w:r w:rsidDel="00021D08">
          <w:fldChar w:fldCharType="begin"/>
        </w:r>
        <w:r w:rsidDel="00021D08">
          <w:delInstrText xml:space="preserve"> MACROBUTTON MTPlaceRef \* MERGEFORMAT </w:delInstrText>
        </w:r>
        <w:r w:rsidDel="00021D08">
          <w:fldChar w:fldCharType="begin"/>
        </w:r>
        <w:r w:rsidDel="00021D08">
          <w:delInstrText xml:space="preserve"> SEQ MTEqn \h \* MERGEFORMAT </w:delInstrText>
        </w:r>
        <w:r w:rsidDel="00021D08">
          <w:fldChar w:fldCharType="end"/>
        </w:r>
        <w:r w:rsidDel="00021D08">
          <w:delInstrText>(</w:delInstrText>
        </w:r>
        <w:r w:rsidR="001900FA" w:rsidDel="00021D08">
          <w:fldChar w:fldCharType="begin"/>
        </w:r>
        <w:r w:rsidR="001900FA" w:rsidDel="00021D08">
          <w:delInstrText xml:space="preserve"> SEQ MTSec \c \* Arabic \* MERGEFORMAT </w:delInstrText>
        </w:r>
        <w:r w:rsidR="001900FA" w:rsidDel="00021D08">
          <w:fldChar w:fldCharType="separate"/>
        </w:r>
        <w:r w:rsidR="00852698" w:rsidDel="00021D08">
          <w:rPr>
            <w:noProof/>
          </w:rPr>
          <w:delInstrText>1</w:delInstrText>
        </w:r>
        <w:r w:rsidR="001900FA" w:rsidDel="00021D08">
          <w:rPr>
            <w:noProof/>
          </w:rPr>
          <w:fldChar w:fldCharType="end"/>
        </w:r>
        <w:r w:rsidDel="00021D08">
          <w:delInstrText>.</w:delInstrText>
        </w:r>
        <w:r w:rsidR="001900FA" w:rsidDel="00021D08">
          <w:fldChar w:fldCharType="begin"/>
        </w:r>
        <w:r w:rsidR="001900FA" w:rsidDel="00021D08">
          <w:delInstrText xml:space="preserve"> SEQ MTEqn \c \* Arabic \* MERGEFORMAT </w:delInstrText>
        </w:r>
        <w:r w:rsidR="001900FA" w:rsidDel="00021D08">
          <w:fldChar w:fldCharType="separate"/>
        </w:r>
        <w:r w:rsidR="00852698" w:rsidDel="00021D08">
          <w:rPr>
            <w:noProof/>
          </w:rPr>
          <w:delInstrText>1</w:delInstrText>
        </w:r>
        <w:r w:rsidR="001900FA" w:rsidDel="00021D08">
          <w:rPr>
            <w:noProof/>
          </w:rPr>
          <w:fldChar w:fldCharType="end"/>
        </w:r>
        <w:r w:rsidDel="00021D08">
          <w:delInstrText>)</w:delInstrText>
        </w:r>
        <w:r w:rsidDel="00021D08">
          <w:fldChar w:fldCharType="end"/>
        </w:r>
      </w:del>
    </w:p>
    <w:p w14:paraId="0F1320ED" w14:textId="56DD3B20" w:rsidR="009C71AC" w:rsidRPr="009C71AC" w:rsidRDefault="009C71AC">
      <w:pPr>
        <w:ind w:firstLine="0"/>
        <w:pPrChange w:id="81" w:author="Holdo, Ricardo M." w:date="2015-05-14T14:14:00Z">
          <w:pPr/>
        </w:pPrChange>
      </w:pPr>
      <w:proofErr w:type="gramStart"/>
      <w:r>
        <w:t>where</w:t>
      </w:r>
      <w:proofErr w:type="gramEnd"/>
      <w:r>
        <w:t xml:space="preserve"> </w:t>
      </w:r>
      <w:r>
        <w:rPr>
          <w:i/>
        </w:rPr>
        <w:t xml:space="preserve">h </w:t>
      </w:r>
      <w:r>
        <w:t xml:space="preserve">is </w:t>
      </w:r>
      <w:ins w:id="82" w:author="Holdo, Ricardo M." w:date="2015-05-14T14:14:00Z">
        <w:r w:rsidR="00021D08">
          <w:t xml:space="preserve">tree </w:t>
        </w:r>
      </w:ins>
      <w:r>
        <w:t>height</w:t>
      </w:r>
      <w:r w:rsidR="006D70F0">
        <w:t xml:space="preserve"> (cm)</w:t>
      </w:r>
      <w:r>
        <w:t xml:space="preserve">, </w:t>
      </w:r>
      <w:r w:rsidRPr="009C71AC">
        <w:rPr>
          <w:i/>
        </w:rPr>
        <w:t>h</w:t>
      </w:r>
      <w:r w:rsidRPr="009C71AC">
        <w:rPr>
          <w:vertAlign w:val="subscript"/>
        </w:rPr>
        <w:t>y-1</w:t>
      </w:r>
      <w:r>
        <w:t xml:space="preserve"> is height </w:t>
      </w:r>
      <w:r w:rsidR="006D70F0">
        <w:t xml:space="preserve">(cm) </w:t>
      </w:r>
      <w:del w:id="83" w:author="Holdo, Ricardo M." w:date="2015-05-14T14:14:00Z">
        <w:r w:rsidDel="00021D08">
          <w:delText xml:space="preserve">from </w:delText>
        </w:r>
      </w:del>
      <w:ins w:id="84" w:author="Holdo, Ricardo M." w:date="2015-05-14T14:14:00Z">
        <w:r w:rsidR="00021D08">
          <w:t xml:space="preserve">in </w:t>
        </w:r>
      </w:ins>
      <w:r>
        <w:t xml:space="preserve">the previous year, </w:t>
      </w:r>
      <w:proofErr w:type="spellStart"/>
      <w:r w:rsidRPr="009C71AC">
        <w:rPr>
          <w:i/>
        </w:rPr>
        <w:t>h</w:t>
      </w:r>
      <w:r w:rsidRPr="009C71AC">
        <w:rPr>
          <w:vertAlign w:val="subscript"/>
        </w:rPr>
        <w:t>max</w:t>
      </w:r>
      <w:proofErr w:type="spellEnd"/>
      <w:r>
        <w:t xml:space="preserve"> is the maximum</w:t>
      </w:r>
      <w:ins w:id="85" w:author="Holdo, Ricardo M." w:date="2015-05-14T14:14:00Z">
        <w:r w:rsidR="00021D08">
          <w:t xml:space="preserve"> (asymptotic)</w:t>
        </w:r>
      </w:ins>
      <w:r>
        <w:t xml:space="preserve"> </w:t>
      </w:r>
      <w:del w:id="86" w:author="Holdo, Ricardo M." w:date="2015-05-14T14:14:00Z">
        <w:r w:rsidDel="00021D08">
          <w:delText xml:space="preserve">tree </w:delText>
        </w:r>
      </w:del>
      <w:r>
        <w:t>height</w:t>
      </w:r>
      <w:r w:rsidR="006D70F0">
        <w:t xml:space="preserve"> (cm)</w:t>
      </w:r>
      <w:r>
        <w:t xml:space="preserve">, and </w:t>
      </w:r>
      <w:proofErr w:type="spellStart"/>
      <w:r>
        <w:t>g</w:t>
      </w:r>
      <w:r w:rsidRPr="00021D08">
        <w:rPr>
          <w:vertAlign w:val="subscript"/>
          <w:rPrChange w:id="87" w:author="Holdo, Ricardo M." w:date="2015-05-14T14:15:00Z">
            <w:rPr/>
          </w:rPrChange>
        </w:rPr>
        <w:t>s</w:t>
      </w:r>
      <w:proofErr w:type="spellEnd"/>
      <w:r>
        <w:t xml:space="preserve"> is </w:t>
      </w:r>
      <w:del w:id="88" w:author="Holdo, Ricardo M." w:date="2015-05-14T14:15:00Z">
        <w:r w:rsidDel="00021D08">
          <w:delText xml:space="preserve">the </w:delText>
        </w:r>
      </w:del>
      <w:r>
        <w:t xml:space="preserve">growth </w:t>
      </w:r>
      <w:commentRangeStart w:id="89"/>
      <w:r>
        <w:t>rate</w:t>
      </w:r>
      <w:commentRangeEnd w:id="89"/>
      <w:r w:rsidR="00021D08">
        <w:rPr>
          <w:rStyle w:val="CommentReference"/>
        </w:rPr>
        <w:commentReference w:id="89"/>
      </w:r>
      <w:r>
        <w:t xml:space="preserve"> (cm yr</w:t>
      </w:r>
      <w:r w:rsidRPr="009C71AC">
        <w:rPr>
          <w:vertAlign w:val="superscript"/>
        </w:rPr>
        <w:t>-1</w:t>
      </w:r>
      <w:r>
        <w:t>)</w:t>
      </w:r>
      <w:r w:rsidR="006D70F0">
        <w:t xml:space="preserve">. We held </w:t>
      </w:r>
      <w:proofErr w:type="spellStart"/>
      <w:r w:rsidR="006D70F0" w:rsidRPr="00E32E46">
        <w:rPr>
          <w:i/>
        </w:rPr>
        <w:t>h</w:t>
      </w:r>
      <w:r w:rsidR="006D70F0" w:rsidRPr="00E32E46">
        <w:rPr>
          <w:vertAlign w:val="subscript"/>
        </w:rPr>
        <w:t>max</w:t>
      </w:r>
      <w:proofErr w:type="spellEnd"/>
      <w:r w:rsidR="006D70F0">
        <w:t xml:space="preserve"> at the same value as Higgins (2012), </w:t>
      </w:r>
      <w:commentRangeStart w:id="90"/>
      <w:r w:rsidR="006D70F0">
        <w:t>600 cm.</w:t>
      </w:r>
      <w:commentRangeEnd w:id="90"/>
      <w:r w:rsidR="00021D08">
        <w:rPr>
          <w:rStyle w:val="CommentReference"/>
        </w:rPr>
        <w:commentReference w:id="90"/>
      </w:r>
    </w:p>
    <w:p w14:paraId="3A027374" w14:textId="7DEB37E9" w:rsidR="00557A8A" w:rsidRDefault="00557A8A" w:rsidP="00725334">
      <w:pPr>
        <w:pStyle w:val="Heading2"/>
      </w:pPr>
      <w:del w:id="91" w:author="Holdo, Ricardo M." w:date="2015-05-14T14:18:00Z">
        <w:r w:rsidDel="004821F3">
          <w:lastRenderedPageBreak/>
          <w:delText xml:space="preserve">Mean </w:delText>
        </w:r>
        <w:r w:rsidR="006C1700" w:rsidDel="004821F3">
          <w:delText>f</w:delText>
        </w:r>
        <w:r w:rsidDel="004821F3">
          <w:delText xml:space="preserve">ire </w:delText>
        </w:r>
        <w:r w:rsidR="006C1700" w:rsidDel="004821F3">
          <w:delText>r</w:delText>
        </w:r>
        <w:r w:rsidDel="004821F3">
          <w:delText xml:space="preserve">eturn </w:delText>
        </w:r>
        <w:r w:rsidR="006C1700" w:rsidDel="004821F3">
          <w:delText>i</w:delText>
        </w:r>
        <w:r w:rsidDel="004821F3">
          <w:delText>nterval and MAR</w:delText>
        </w:r>
      </w:del>
      <w:ins w:id="92" w:author="Holdo, Ricardo M." w:date="2015-05-14T14:18:00Z">
        <w:r w:rsidR="004821F3">
          <w:t>Fire frequency</w:t>
        </w:r>
      </w:ins>
    </w:p>
    <w:p w14:paraId="59E1CD96" w14:textId="18F168B5" w:rsidR="002714FD" w:rsidRDefault="005627C4">
      <w:pPr>
        <w:ind w:firstLine="0"/>
        <w:pPrChange w:id="93" w:author="Holdo, Ricardo M." w:date="2015-05-14T14:16:00Z">
          <w:pPr/>
        </w:pPrChange>
      </w:pPr>
      <w:r>
        <w:t xml:space="preserve">Gridded mean annual rainfall from </w:t>
      </w:r>
      <w:proofErr w:type="spellStart"/>
      <w:r w:rsidRPr="00844D92">
        <w:rPr>
          <w:i/>
        </w:rPr>
        <w:t>worldclim</w:t>
      </w:r>
      <w:proofErr w:type="spellEnd"/>
      <w:r>
        <w:t xml:space="preserve"> was overlaid across </w:t>
      </w:r>
      <w:del w:id="94" w:author="Holdo, Ricardo M." w:date="2015-05-14T14:19:00Z">
        <w:r w:rsidDel="004821F3">
          <w:delText xml:space="preserve">the </w:delText>
        </w:r>
      </w:del>
      <w:ins w:id="95" w:author="Holdo, Ricardo M." w:date="2015-05-14T14:19:00Z">
        <w:r w:rsidR="004821F3">
          <w:t xml:space="preserve">a raster layer of </w:t>
        </w:r>
      </w:ins>
      <w:del w:id="96" w:author="Holdo, Ricardo M." w:date="2015-05-14T14:19:00Z">
        <w:r w:rsidDel="004821F3">
          <w:delText xml:space="preserve">rasterized </w:delText>
        </w:r>
      </w:del>
      <w:r>
        <w:t xml:space="preserve">mean fire return interval </w:t>
      </w:r>
      <w:r w:rsidR="00FA2E9F">
        <w:t xml:space="preserve">(MFRI) </w:t>
      </w:r>
      <w:r>
        <w:t>for Kru</w:t>
      </w:r>
      <w:r w:rsidR="00E65E47">
        <w:t>ger National Park, South Africa</w:t>
      </w:r>
      <w:r>
        <w:t xml:space="preserve"> </w:t>
      </w:r>
      <w:r w:rsidR="00E65E47">
        <w:fldChar w:fldCharType="begin"/>
      </w:r>
      <w:r w:rsidR="003D2F0C">
        <w:instrText xml:space="preserve"> ADDIN PAPERS2_CITATIONS &lt;citation&gt;&lt;uuid&gt;A59D206D-E9AD-4338-941D-1598587F3076&lt;/uuid&gt;&lt;priority&gt;0&lt;/priority&gt;&lt;publications&gt;&lt;/publications&gt;&lt;/citation&gt;</w:instrText>
      </w:r>
      <w:r w:rsidR="00E65E47">
        <w:fldChar w:fldCharType="separate"/>
      </w:r>
      <w:r w:rsidR="003922A4">
        <w:rPr>
          <w:rFonts w:cs="Times New Roman"/>
        </w:rPr>
        <w:t>(Hijmans et al. 2005, Smit et al. 2012)</w:t>
      </w:r>
      <w:r w:rsidR="00E65E47">
        <w:fldChar w:fldCharType="end"/>
      </w:r>
      <w:r w:rsidR="00E65E47">
        <w:t xml:space="preserve">. </w:t>
      </w:r>
      <w:proofErr w:type="spellStart"/>
      <w:r w:rsidR="0064038A">
        <w:t>Smit</w:t>
      </w:r>
      <w:proofErr w:type="spellEnd"/>
      <w:r w:rsidR="0064038A">
        <w:t xml:space="preserve"> et al. (</w:t>
      </w:r>
      <w:r w:rsidR="00953746">
        <w:t>2012</w:t>
      </w:r>
      <w:r w:rsidR="0064038A" w:rsidRPr="00953746">
        <w:t>)</w:t>
      </w:r>
      <w:r w:rsidR="0064038A">
        <w:rPr>
          <w:b/>
        </w:rPr>
        <w:t xml:space="preserve"> </w:t>
      </w:r>
      <w:r w:rsidR="0064038A">
        <w:t xml:space="preserve">mapped fire extents from a </w:t>
      </w:r>
      <w:r w:rsidR="00953746" w:rsidRPr="00953746">
        <w:t>65</w:t>
      </w:r>
      <w:ins w:id="97" w:author="Holdo, Ricardo M." w:date="2015-05-14T14:19:00Z">
        <w:r w:rsidR="004821F3">
          <w:t>-</w:t>
        </w:r>
      </w:ins>
      <w:del w:id="98" w:author="Holdo, Ricardo M." w:date="2015-05-14T14:19:00Z">
        <w:r w:rsidR="0064038A" w:rsidDel="004821F3">
          <w:delText xml:space="preserve"> </w:delText>
        </w:r>
      </w:del>
      <w:r w:rsidR="0064038A">
        <w:t xml:space="preserve">year period </w:t>
      </w:r>
      <w:del w:id="99" w:author="Holdo, Ricardo M." w:date="2015-05-14T14:19:00Z">
        <w:r w:rsidR="0064038A" w:rsidDel="004821F3">
          <w:delText xml:space="preserve">at </w:delText>
        </w:r>
      </w:del>
      <w:ins w:id="100" w:author="Holdo, Ricardo M." w:date="2015-05-14T14:19:00Z">
        <w:r w:rsidR="004821F3">
          <w:t xml:space="preserve">in </w:t>
        </w:r>
      </w:ins>
      <w:r w:rsidR="0064038A">
        <w:t xml:space="preserve">Kruger National </w:t>
      </w:r>
      <w:commentRangeStart w:id="101"/>
      <w:r w:rsidR="0064038A">
        <w:t>Park</w:t>
      </w:r>
      <w:commentRangeEnd w:id="101"/>
      <w:r w:rsidR="004821F3">
        <w:rPr>
          <w:rStyle w:val="CommentReference"/>
        </w:rPr>
        <w:commentReference w:id="101"/>
      </w:r>
      <w:r w:rsidR="0064038A">
        <w:t xml:space="preserve"> to calculate mean fire return interval. We modeled MFRI as a function of MAR by fitting a generalized linear model (</w:t>
      </w:r>
      <w:proofErr w:type="spellStart"/>
      <w:r w:rsidR="008C789B">
        <w:t>glm</w:t>
      </w:r>
      <w:proofErr w:type="spellEnd"/>
      <w:r w:rsidR="008C789B">
        <w:t>) with a gamma distribution and a log link</w:t>
      </w:r>
      <w:r w:rsidR="00E151FD">
        <w:t xml:space="preserve"> function. We compared this to a null model (MFRI ~ 1) and </w:t>
      </w:r>
      <w:commentRangeStart w:id="102"/>
      <w:r w:rsidR="00E151FD">
        <w:t xml:space="preserve">selected based on </w:t>
      </w:r>
      <w:r w:rsidR="00C72840">
        <w:t>a likelihood ratio test</w:t>
      </w:r>
      <w:r w:rsidR="00E151FD">
        <w:t xml:space="preserve"> </w:t>
      </w:r>
      <w:r w:rsidR="007C0BF2" w:rsidRPr="007C0BF2">
        <w:t>as well as</w:t>
      </w:r>
      <w:r w:rsidR="007C0BF2">
        <w:t xml:space="preserve"> analyses</w:t>
      </w:r>
      <w:r w:rsidR="007C0BF2" w:rsidRPr="007C0BF2">
        <w:t xml:space="preserve"> </w:t>
      </w:r>
      <w:r w:rsidR="007C0BF2">
        <w:t>of</w:t>
      </w:r>
      <w:r w:rsidR="007C0BF2" w:rsidRPr="007C0BF2">
        <w:t xml:space="preserve"> model suitably plots</w:t>
      </w:r>
      <w:commentRangeEnd w:id="102"/>
      <w:r w:rsidR="004821F3">
        <w:rPr>
          <w:rStyle w:val="CommentReference"/>
        </w:rPr>
        <w:commentReference w:id="102"/>
      </w:r>
      <w:r w:rsidR="00993C05">
        <w:t>.</w:t>
      </w:r>
      <w:r w:rsidR="00C72840">
        <w:t xml:space="preserve"> </w:t>
      </w:r>
      <w:r w:rsidR="002714FD">
        <w:t xml:space="preserve">We calculated the 95% confidence interval of the relationship between MFRI and MAR and sampled within this space for values relating this bivariate </w:t>
      </w:r>
      <w:commentRangeStart w:id="103"/>
      <w:r w:rsidR="002714FD">
        <w:t>relationship</w:t>
      </w:r>
      <w:commentRangeEnd w:id="103"/>
      <w:r w:rsidR="004821F3">
        <w:rPr>
          <w:rStyle w:val="CommentReference"/>
        </w:rPr>
        <w:commentReference w:id="103"/>
      </w:r>
      <w:r w:rsidR="002714FD">
        <w:t>.</w:t>
      </w:r>
      <w:r w:rsidR="007406C9">
        <w:t xml:space="preserve"> We were thus able to capture the variation in fire return intervals as a function of rainfall, which has been noted as important in providing opportunities for tree escape </w:t>
      </w:r>
      <w:del w:id="104" w:author="Holdo, Ricardo M." w:date="2015-05-14T14:22:00Z">
        <w:r w:rsidR="007406C9" w:rsidDel="004821F3">
          <w:delText>(</w:delText>
        </w:r>
      </w:del>
      <w:r w:rsidR="007406C9">
        <w:fldChar w:fldCharType="begin"/>
      </w:r>
      <w:r w:rsidR="00082E77">
        <w:instrText xml:space="preserve"> ADDIN PAPERS2_CITATIONS &lt;citation&gt;&lt;uuid&gt;79EEDB63-C82F-4B6B-B021-24705144C98B&lt;/uuid&gt;&lt;priority&gt;0&lt;/priority&gt;&lt;publications&gt;&lt;publication&gt;&lt;publication_date&gt;99201000001200000000200000&lt;/publication_date&gt;&lt;title&gt;Effects of fire on woody vegetation structure in African savanna&lt;/title&gt;&lt;uuid&gt;155B057C-41B6-4009-949F-FF86D7AB4116&lt;/uuid&gt;&lt;subtype&gt;400&lt;/subtype&gt;&lt;type&gt;400&lt;/type&gt;&lt;citekey&gt;Smit:2010tg&lt;/citekey&gt;&lt;url&gt;http://www.esajournals.org/doi/abs/10.1890/09-0929.1&lt;/url&gt;&lt;bundle&gt;&lt;publication&gt;&lt;title&gt;Ecological …&lt;/title&gt;&lt;type&gt;-100&lt;/type&gt;&lt;subtype&gt;-100&lt;/subtype&gt;&lt;uuid&gt;4C4500EC-6AE7-4E84-A55D-E43B566DA6A1&lt;/uuid&gt;&lt;/publication&gt;&lt;/bundle&gt;&lt;authors&gt;&lt;author&gt;&lt;firstName&gt;Izak&lt;/firstName&gt;&lt;middleNames&gt;P J&lt;/middleNames&gt;&lt;lastName&gt;Smit&lt;/lastName&gt;&lt;/author&gt;&lt;author&gt;&lt;firstName&gt;GP&lt;/firstName&gt;&lt;lastName&gt;Asner&lt;/lastName&gt;&lt;/author&gt;&lt;author&gt;&lt;firstName&gt;Navashni&lt;/firstName&gt;&lt;lastName&gt;Govender&lt;/lastName&gt;&lt;/author&gt;&lt;/authors&gt;&lt;/publication&gt;&lt;/publications&gt;&lt;cites&gt;&lt;/cites&gt;&lt;/citation&gt;</w:instrText>
      </w:r>
      <w:r w:rsidR="007406C9">
        <w:fldChar w:fldCharType="separate"/>
      </w:r>
      <w:r w:rsidR="00CE5898">
        <w:rPr>
          <w:rFonts w:cs="Times New Roman"/>
        </w:rPr>
        <w:t>(Smit et al. 2010)</w:t>
      </w:r>
      <w:r w:rsidR="007406C9">
        <w:fldChar w:fldCharType="end"/>
      </w:r>
    </w:p>
    <w:p w14:paraId="0E32649D" w14:textId="4C77F4F9" w:rsidR="008C789B" w:rsidRDefault="002714FD" w:rsidP="008C789B">
      <w:pPr>
        <w:pStyle w:val="Heading2"/>
      </w:pPr>
      <w:r>
        <w:t>Fire i</w:t>
      </w:r>
      <w:r w:rsidR="008C789B">
        <w:t>ntensity</w:t>
      </w:r>
      <w:del w:id="105" w:author="Holdo, Ricardo M." w:date="2015-05-14T14:22:00Z">
        <w:r w:rsidR="008C789B" w:rsidDel="004821F3">
          <w:delText xml:space="preserve"> and MAR</w:delText>
        </w:r>
      </w:del>
    </w:p>
    <w:p w14:paraId="20E9204C" w14:textId="7D406DD1" w:rsidR="00E11FAC" w:rsidRPr="00E11FAC" w:rsidRDefault="002714FD">
      <w:pPr>
        <w:ind w:firstLine="0"/>
        <w:rPr>
          <w:b/>
        </w:rPr>
        <w:pPrChange w:id="106" w:author="Holdo, Ricardo M." w:date="2015-05-14T14:22:00Z">
          <w:pPr/>
        </w:pPrChange>
      </w:pPr>
      <w:r>
        <w:t xml:space="preserve">After analyzing the results of the </w:t>
      </w:r>
      <w:r w:rsidR="00876A57">
        <w:t xml:space="preserve">ongoing Kruger National Park experimental burn program, </w:t>
      </w:r>
      <w:proofErr w:type="spellStart"/>
      <w:r>
        <w:t>Govender</w:t>
      </w:r>
      <w:proofErr w:type="spellEnd"/>
      <w:r>
        <w:t xml:space="preserve"> et al. (2006) found a positive relationship between MAR and </w:t>
      </w:r>
      <w:proofErr w:type="spellStart"/>
      <w:r>
        <w:t>Byram’</w:t>
      </w:r>
      <w:r w:rsidR="00876A57">
        <w:t>s</w:t>
      </w:r>
      <w:proofErr w:type="spellEnd"/>
      <w:r w:rsidR="00876A57">
        <w:t xml:space="preserve"> </w:t>
      </w:r>
      <w:proofErr w:type="spellStart"/>
      <w:r w:rsidR="00876A57">
        <w:t>fireline</w:t>
      </w:r>
      <w:proofErr w:type="spellEnd"/>
      <w:r w:rsidR="00876A57">
        <w:t xml:space="preserve"> </w:t>
      </w:r>
      <w:r>
        <w:t xml:space="preserve">intensity. Fire intensity was calculated from a </w:t>
      </w:r>
      <w:r w:rsidR="003B084C">
        <w:t>30</w:t>
      </w:r>
      <w:r>
        <w:t xml:space="preserve"> year dataset from Kruger National </w:t>
      </w:r>
      <w:r w:rsidR="00E11FAC">
        <w:t xml:space="preserve">Park’s Experimental Burn Plots. </w:t>
      </w:r>
      <w:proofErr w:type="spellStart"/>
      <w:r w:rsidR="003B084C">
        <w:t>Byram’s</w:t>
      </w:r>
      <w:proofErr w:type="spellEnd"/>
      <w:r w:rsidR="003B084C">
        <w:t xml:space="preserve"> </w:t>
      </w:r>
      <w:proofErr w:type="spellStart"/>
      <w:r w:rsidR="003B084C">
        <w:t>fireline</w:t>
      </w:r>
      <w:proofErr w:type="spellEnd"/>
      <w:r w:rsidR="003B084C">
        <w:t xml:space="preserve"> intensity was calculated using </w:t>
      </w:r>
      <w:r w:rsidR="003B084C" w:rsidRPr="003B084C">
        <w:rPr>
          <w:i/>
        </w:rPr>
        <w:t xml:space="preserve">I = </w:t>
      </w:r>
      <w:proofErr w:type="spellStart"/>
      <w:r w:rsidR="00924244" w:rsidRPr="00924244">
        <w:rPr>
          <w:i/>
        </w:rPr>
        <w:t>H</w:t>
      </w:r>
      <w:r w:rsidR="003B084C" w:rsidRPr="00924244">
        <w:rPr>
          <w:i/>
        </w:rPr>
        <w:t>wr</w:t>
      </w:r>
      <w:proofErr w:type="spellEnd"/>
      <w:r w:rsidR="003B084C">
        <w:t xml:space="preserve">, with </w:t>
      </w:r>
      <w:r w:rsidR="003B084C">
        <w:rPr>
          <w:i/>
        </w:rPr>
        <w:t xml:space="preserve">I </w:t>
      </w:r>
      <w:r w:rsidR="00924244">
        <w:t>being intensity (kW m</w:t>
      </w:r>
      <w:r w:rsidR="00924244" w:rsidRPr="00924244">
        <w:rPr>
          <w:vertAlign w:val="superscript"/>
        </w:rPr>
        <w:t>-1</w:t>
      </w:r>
      <w:r w:rsidR="00924244">
        <w:t xml:space="preserve">), </w:t>
      </w:r>
      <w:r w:rsidR="00924244" w:rsidRPr="00924244">
        <w:rPr>
          <w:i/>
        </w:rPr>
        <w:t>H</w:t>
      </w:r>
      <w:r w:rsidR="003B084C">
        <w:t xml:space="preserve"> is the kno</w:t>
      </w:r>
      <w:r w:rsidR="00924244">
        <w:t>wn energy content of the grasses at Kruger National Park (16,890 J g</w:t>
      </w:r>
      <w:r w:rsidR="00924244" w:rsidRPr="00924244">
        <w:rPr>
          <w:vertAlign w:val="superscript"/>
        </w:rPr>
        <w:t>-1</w:t>
      </w:r>
      <w:r w:rsidR="00924244">
        <w:t xml:space="preserve">), </w:t>
      </w:r>
      <w:r w:rsidR="00924244" w:rsidRPr="00924244">
        <w:rPr>
          <w:i/>
        </w:rPr>
        <w:t>w</w:t>
      </w:r>
      <w:r w:rsidR="00924244">
        <w:t xml:space="preserve"> is the grass biomass in the plot (kg ha</w:t>
      </w:r>
      <w:r w:rsidR="00924244" w:rsidRPr="00924244">
        <w:rPr>
          <w:vertAlign w:val="superscript"/>
        </w:rPr>
        <w:t>-1</w:t>
      </w:r>
      <w:r w:rsidR="00924244">
        <w:t xml:space="preserve">), and </w:t>
      </w:r>
      <w:r w:rsidR="00924244" w:rsidRPr="00924244">
        <w:rPr>
          <w:i/>
        </w:rPr>
        <w:t>r</w:t>
      </w:r>
      <w:r w:rsidR="00924244">
        <w:t xml:space="preserve"> is the rate of spread of the head fire </w:t>
      </w:r>
      <w:r w:rsidR="003922A4">
        <w:fldChar w:fldCharType="begin"/>
      </w:r>
      <w:r w:rsidR="003D2F0C">
        <w:instrText xml:space="preserve"> ADDIN PAPERS2_CITATIONS &lt;citation&gt;&lt;uuid&gt;7DF8CAB1-73ED-491C-A644-846C8272B1A5&lt;/uuid&gt;&lt;priority&gt;9&lt;/priority&gt;&lt;publications&gt;&lt;/publications&gt;&lt;/citation&gt;</w:instrText>
      </w:r>
      <w:r w:rsidR="003922A4">
        <w:fldChar w:fldCharType="separate"/>
      </w:r>
      <w:r w:rsidR="003922A4">
        <w:rPr>
          <w:rFonts w:cs="Times New Roman"/>
        </w:rPr>
        <w:t>(Byram 1959, Govender et al. 2006)</w:t>
      </w:r>
      <w:r w:rsidR="003922A4">
        <w:fldChar w:fldCharType="end"/>
      </w:r>
      <w:r w:rsidR="00924244">
        <w:t xml:space="preserve">. </w:t>
      </w:r>
    </w:p>
    <w:p w14:paraId="1ABAE00F" w14:textId="59B25D71" w:rsidR="008C789B" w:rsidRPr="0064038A" w:rsidRDefault="0054043D" w:rsidP="000162B8">
      <w:r>
        <w:t xml:space="preserve">We reanalyzed this relationship </w:t>
      </w:r>
      <w:r w:rsidR="00E11FAC">
        <w:t xml:space="preserve">by fitting a generalized linear model in the base </w:t>
      </w:r>
      <w:r w:rsidR="00E11FAC" w:rsidRPr="00E11FAC">
        <w:rPr>
          <w:i/>
        </w:rPr>
        <w:t>stats</w:t>
      </w:r>
      <w:r w:rsidR="00E11FAC">
        <w:t xml:space="preserve"> package</w:t>
      </w:r>
      <w:r w:rsidR="00A7158A">
        <w:t xml:space="preserve"> </w:t>
      </w:r>
      <w:r w:rsidR="00A7158A">
        <w:fldChar w:fldCharType="begin"/>
      </w:r>
      <w:r w:rsidR="00082E77">
        <w:instrText xml:space="preserve"> ADDIN PAPERS2_CITATIONS &lt;citation&gt;&lt;uuid&gt;9916D40B-277C-43A8-A11C-B0773455CC60&lt;/uuid&gt;&lt;priority&gt;0&lt;/priority&gt;&lt;publications&gt;&lt;publication&gt;&lt;publication_date&gt;99201500001200000000200000&lt;/publication_date&gt;&lt;institution&gt;R Foundation for Statistical Computing&lt;/institution&gt;&lt;title&gt;R: A Language and Environment for Statistical Computing&lt;/title&gt;&lt;revision_date&gt;99201500001200000000200000&lt;/revision_date&gt;&lt;subtype&gt;340&lt;/subtype&gt;&lt;uuid&gt;39E60747-BC7A-40D1-8CAE-9CAD97BEB2B3&lt;/uuid&gt;&lt;type&gt;300&lt;/type&gt;&lt;place&gt;Vienna, Austria&lt;/place&gt;&lt;citekey&gt;RALanguageandEn:wf&lt;/citekey&gt;&lt;url&gt;http://www.R-project.org/&lt;/url&gt;&lt;authors&gt;&lt;author&gt;&lt;lastName&gt;R Core Team&lt;/lastName&gt;&lt;/author&gt;&lt;/authors&gt;&lt;/publication&gt;&lt;/publications&gt;&lt;cites&gt;&lt;/cites&gt;&lt;/citation&gt;</w:instrText>
      </w:r>
      <w:r w:rsidR="00A7158A">
        <w:fldChar w:fldCharType="separate"/>
      </w:r>
      <w:r w:rsidR="002A69E1">
        <w:rPr>
          <w:rFonts w:cs="Times New Roman"/>
        </w:rPr>
        <w:t>(R Core Team 2015)</w:t>
      </w:r>
      <w:r w:rsidR="00A7158A">
        <w:fldChar w:fldCharType="end"/>
      </w:r>
      <w:r w:rsidR="00462BFA" w:rsidRPr="00953746">
        <w:t>.</w:t>
      </w:r>
      <w:r w:rsidR="00462BFA">
        <w:t xml:space="preserve"> We</w:t>
      </w:r>
      <w:r w:rsidR="00E11FAC">
        <w:t xml:space="preserve"> relat</w:t>
      </w:r>
      <w:r w:rsidR="00462BFA">
        <w:t>ed</w:t>
      </w:r>
      <w:r w:rsidR="00E11FAC">
        <w:t xml:space="preserve"> </w:t>
      </w:r>
      <w:r w:rsidR="00462BFA">
        <w:t>the previously calculated</w:t>
      </w:r>
      <w:r w:rsidR="00E11FAC">
        <w:t xml:space="preserve"> </w:t>
      </w:r>
      <w:proofErr w:type="spellStart"/>
      <w:r w:rsidR="00E11FAC">
        <w:t>Byram’s</w:t>
      </w:r>
      <w:proofErr w:type="spellEnd"/>
      <w:r w:rsidR="00E11FAC">
        <w:t xml:space="preserve"> </w:t>
      </w:r>
      <w:proofErr w:type="spellStart"/>
      <w:r w:rsidR="00E11FAC">
        <w:t>fireline</w:t>
      </w:r>
      <w:proofErr w:type="spellEnd"/>
      <w:r w:rsidR="00E11FAC">
        <w:t xml:space="preserve"> intensity to </w:t>
      </w:r>
      <w:r w:rsidR="00462BFA">
        <w:t>MAR at the site</w:t>
      </w:r>
      <w:r w:rsidR="00F3046A">
        <w:t xml:space="preserve"> u</w:t>
      </w:r>
      <w:r w:rsidR="00462BFA">
        <w:t>sing a gamma distribution for the response variable (</w:t>
      </w:r>
      <w:proofErr w:type="spellStart"/>
      <w:r w:rsidR="00462BFA">
        <w:t>fireline</w:t>
      </w:r>
      <w:proofErr w:type="spellEnd"/>
      <w:r w:rsidR="00462BFA">
        <w:t xml:space="preserve"> </w:t>
      </w:r>
      <w:r w:rsidR="00462BFA">
        <w:lastRenderedPageBreak/>
        <w:t>intensity). We also calculated a null model (</w:t>
      </w:r>
      <w:proofErr w:type="spellStart"/>
      <w:r w:rsidR="00953746">
        <w:t>F</w:t>
      </w:r>
      <w:r w:rsidR="00F3046A">
        <w:t>ireline</w:t>
      </w:r>
      <w:proofErr w:type="spellEnd"/>
      <w:r w:rsidR="00F3046A">
        <w:t xml:space="preserve"> intensity ~ </w:t>
      </w:r>
      <w:commentRangeStart w:id="107"/>
      <w:r w:rsidR="00F3046A">
        <w:t>1</w:t>
      </w:r>
      <w:commentRangeEnd w:id="107"/>
      <w:r w:rsidR="004821F3">
        <w:rPr>
          <w:rStyle w:val="CommentReference"/>
        </w:rPr>
        <w:commentReference w:id="107"/>
      </w:r>
      <w:r w:rsidR="00F3046A">
        <w:t xml:space="preserve">) that assumes no connection between </w:t>
      </w:r>
      <w:proofErr w:type="spellStart"/>
      <w:r w:rsidR="00F3046A">
        <w:t>fireline</w:t>
      </w:r>
      <w:proofErr w:type="spellEnd"/>
      <w:r w:rsidR="00F3046A">
        <w:t xml:space="preserve"> intensity and MAR. </w:t>
      </w:r>
      <w:r w:rsidR="004C061B">
        <w:t>After assessing plots of model fit, we compared these two models with likelihood ratio tests</w:t>
      </w:r>
      <w:ins w:id="108" w:author="Holdo, Ricardo M." w:date="2015-05-14T14:23:00Z">
        <w:r w:rsidR="004821F3">
          <w:t>, and…?</w:t>
        </w:r>
      </w:ins>
      <w:del w:id="109" w:author="Holdo, Ricardo M." w:date="2015-05-14T14:23:00Z">
        <w:r w:rsidR="004C061B" w:rsidDel="004821F3">
          <w:delText>.</w:delText>
        </w:r>
      </w:del>
      <w:r w:rsidR="004C061B">
        <w:t xml:space="preserve"> </w:t>
      </w:r>
    </w:p>
    <w:p w14:paraId="3D0A4B34" w14:textId="19080637" w:rsidR="00725334" w:rsidRDefault="00725334" w:rsidP="00725334">
      <w:pPr>
        <w:pStyle w:val="Heading2"/>
        <w:rPr>
          <w:ins w:id="110" w:author="Holdo, Ricardo M." w:date="2015-05-14T14:25:00Z"/>
        </w:rPr>
      </w:pPr>
      <w:r>
        <w:t xml:space="preserve">Probability of </w:t>
      </w:r>
      <w:proofErr w:type="spellStart"/>
      <w:r w:rsidR="00EB2633">
        <w:t>t</w:t>
      </w:r>
      <w:r>
        <w:t>opkill</w:t>
      </w:r>
      <w:proofErr w:type="spellEnd"/>
      <w:r w:rsidR="00AA74CF">
        <w:t xml:space="preserve"> and probability of escape</w:t>
      </w:r>
    </w:p>
    <w:p w14:paraId="051A90E2" w14:textId="293A7249" w:rsidR="004821F3" w:rsidRPr="004821F3" w:rsidDel="004821F3" w:rsidRDefault="004821F3">
      <w:pPr>
        <w:ind w:firstLine="0"/>
        <w:rPr>
          <w:del w:id="111" w:author="Holdo, Ricardo M." w:date="2015-05-14T14:25:00Z"/>
        </w:rPr>
        <w:pPrChange w:id="112" w:author="Holdo, Ricardo M." w:date="2015-05-14T14:25:00Z">
          <w:pPr>
            <w:pStyle w:val="Heading2"/>
          </w:pPr>
        </w:pPrChange>
      </w:pPr>
      <w:moveToRangeStart w:id="113" w:author="Holdo, Ricardo M." w:date="2015-05-14T14:25:00Z" w:name="move419376863"/>
      <w:moveTo w:id="114" w:author="Holdo, Ricardo M." w:date="2015-05-14T14:25:00Z">
        <w:del w:id="115" w:author="Holdo, Ricardo M." w:date="2015-05-14T14:26:00Z">
          <w:r w:rsidDel="004821F3">
            <w:delText xml:space="preserve">We calculated </w:delText>
          </w:r>
        </w:del>
      </w:moveTo>
      <w:ins w:id="116" w:author="Holdo, Ricardo M." w:date="2015-05-14T14:26:00Z">
        <w:r>
          <w:t>T</w:t>
        </w:r>
      </w:ins>
      <w:ins w:id="117" w:author="Holdo, Ricardo M." w:date="2015-05-14T14:25:00Z">
        <w:r>
          <w:t xml:space="preserve">he </w:t>
        </w:r>
      </w:ins>
      <w:moveTo w:id="118" w:author="Holdo, Ricardo M." w:date="2015-05-14T14:25:00Z">
        <w:r>
          <w:t xml:space="preserve">probability of </w:t>
        </w:r>
        <w:proofErr w:type="spellStart"/>
        <w:r>
          <w:t>topkill</w:t>
        </w:r>
        <w:proofErr w:type="spellEnd"/>
        <w:r>
          <w:t xml:space="preserve"> </w:t>
        </w:r>
      </w:moveTo>
      <w:ins w:id="119" w:author="Holdo, Ricardo M." w:date="2015-05-14T14:26:00Z">
        <w:r>
          <w:t>per tree per year is assumed to be</w:t>
        </w:r>
      </w:ins>
      <w:moveTo w:id="120" w:author="Holdo, Ricardo M." w:date="2015-05-14T14:25:00Z">
        <w:del w:id="121" w:author="Holdo, Ricardo M." w:date="2015-05-14T14:26:00Z">
          <w:r w:rsidDel="004821F3">
            <w:delText>as</w:delText>
          </w:r>
        </w:del>
        <w:r>
          <w:t xml:space="preserve"> a function of stem height (H) and </w:t>
        </w:r>
        <w:proofErr w:type="spellStart"/>
        <w:r>
          <w:t>fireline</w:t>
        </w:r>
        <w:proofErr w:type="spellEnd"/>
        <w:r>
          <w:t xml:space="preserve"> intensity (I)</w:t>
        </w:r>
      </w:moveTo>
      <w:ins w:id="122" w:author="Holdo, Ricardo M." w:date="2015-05-14T14:26:00Z">
        <w:r>
          <w:t>,</w:t>
        </w:r>
      </w:ins>
      <w:moveTo w:id="123" w:author="Holdo, Ricardo M." w:date="2015-05-14T14:25:00Z">
        <w:r>
          <w:t xml:space="preserve"> </w:t>
        </w:r>
        <w:del w:id="124" w:author="Holdo, Ricardo M." w:date="2015-05-14T14:26:00Z">
          <w:r w:rsidDel="004821F3">
            <w:delText>using</w:delText>
          </w:r>
        </w:del>
      </w:moveTo>
      <w:ins w:id="125" w:author="Holdo, Ricardo M." w:date="2015-05-14T14:26:00Z">
        <w:r>
          <w:t>following</w:t>
        </w:r>
      </w:ins>
      <w:moveTo w:id="126" w:author="Holdo, Ricardo M." w:date="2015-05-14T14:25:00Z">
        <w:r>
          <w:t xml:space="preserve"> Higgins et al. (2012)</w:t>
        </w:r>
        <w:del w:id="127" w:author="Holdo, Ricardo M." w:date="2015-05-14T14:26:00Z">
          <w:r w:rsidDel="004821F3">
            <w:delText xml:space="preserve"> model </w:delText>
          </w:r>
        </w:del>
        <w:r>
          <w:t xml:space="preserve">(Eqn. </w:t>
        </w:r>
        <w:del w:id="128" w:author="Holdo, Ricardo M." w:date="2015-05-14T14:25:00Z">
          <w:r w:rsidDel="004821F3">
            <w:delText>1.2</w:delText>
          </w:r>
        </w:del>
      </w:moveTo>
      <w:ins w:id="129" w:author="Holdo, Ricardo M." w:date="2015-05-14T14:25:00Z">
        <w:r>
          <w:t>2</w:t>
        </w:r>
      </w:ins>
      <w:moveTo w:id="130" w:author="Holdo, Ricardo M." w:date="2015-05-14T14:25:00Z">
        <w:r>
          <w:t>)</w:t>
        </w:r>
      </w:moveTo>
      <w:ins w:id="131" w:author="Holdo, Ricardo M." w:date="2015-05-14T14:25:00Z">
        <w:r>
          <w:t>:</w:t>
        </w:r>
      </w:ins>
      <w:moveTo w:id="132" w:author="Holdo, Ricardo M." w:date="2015-05-14T14:25:00Z">
        <w:del w:id="133" w:author="Holdo, Ricardo M." w:date="2015-05-14T14:25:00Z">
          <w:r w:rsidDel="004821F3">
            <w:delText>.</w:delText>
          </w:r>
        </w:del>
      </w:moveTo>
      <w:moveToRangeEnd w:id="113"/>
    </w:p>
    <w:p w14:paraId="1CC00DAD" w14:textId="32127704" w:rsidR="00852698" w:rsidRPr="00852698" w:rsidRDefault="00852698" w:rsidP="00852698">
      <w:pPr>
        <w:pStyle w:val="MTDisplayEquation"/>
      </w:pPr>
      <w:r>
        <w:tab/>
      </w:r>
      <w:r w:rsidR="001F4FC0">
        <w:rPr>
          <w:position w:val="-30"/>
        </w:rPr>
        <w:pict w14:anchorId="44EE03AF">
          <v:shape id="_x0000_i1026" type="#_x0000_t75" style="width:252.8pt;height:37.3pt">
            <v:imagedata r:id="rId11" o:title=""/>
          </v:shape>
        </w:pict>
      </w:r>
      <w:r>
        <w:t xml:space="preserve"> </w:t>
      </w:r>
      <w:r>
        <w:tab/>
      </w:r>
      <w:del w:id="134" w:author="Holdo, Ricardo M." w:date="2015-05-14T14:25:00Z">
        <w:r w:rsidDel="004821F3">
          <w:fldChar w:fldCharType="begin"/>
        </w:r>
        <w:r w:rsidDel="004821F3">
          <w:delInstrText xml:space="preserve"> MACROBUTTON MTPlaceRef \* MERGEFORMAT </w:delInstrText>
        </w:r>
        <w:r w:rsidDel="004821F3">
          <w:fldChar w:fldCharType="begin"/>
        </w:r>
        <w:r w:rsidDel="004821F3">
          <w:delInstrText xml:space="preserve"> SEQ MTEqn \h \* MERGEFORMAT </w:delInstrText>
        </w:r>
        <w:r w:rsidDel="004821F3">
          <w:fldChar w:fldCharType="end"/>
        </w:r>
        <w:r w:rsidDel="004821F3">
          <w:delInstrText>(</w:delInstrText>
        </w:r>
        <w:r w:rsidR="001900FA" w:rsidDel="004821F3">
          <w:fldChar w:fldCharType="begin"/>
        </w:r>
        <w:r w:rsidR="001900FA" w:rsidDel="004821F3">
          <w:delInstrText xml:space="preserve"> SEQ MTSec \c \* Arabic \* MERGEFORMAT </w:delInstrText>
        </w:r>
        <w:r w:rsidR="001900FA" w:rsidDel="004821F3">
          <w:fldChar w:fldCharType="separate"/>
        </w:r>
        <w:r w:rsidDel="004821F3">
          <w:rPr>
            <w:noProof/>
          </w:rPr>
          <w:delInstrText>1</w:delInstrText>
        </w:r>
        <w:r w:rsidR="001900FA" w:rsidDel="004821F3">
          <w:rPr>
            <w:noProof/>
          </w:rPr>
          <w:fldChar w:fldCharType="end"/>
        </w:r>
        <w:r w:rsidDel="004821F3">
          <w:delInstrText>.</w:delInstrText>
        </w:r>
        <w:r w:rsidR="001900FA" w:rsidDel="004821F3">
          <w:fldChar w:fldCharType="begin"/>
        </w:r>
        <w:r w:rsidR="001900FA" w:rsidDel="004821F3">
          <w:delInstrText xml:space="preserve"> SEQ MTEqn \c \* Arabic \* MERGEFORMAT </w:delInstrText>
        </w:r>
        <w:r w:rsidR="001900FA" w:rsidDel="004821F3">
          <w:fldChar w:fldCharType="separate"/>
        </w:r>
        <w:r w:rsidDel="004821F3">
          <w:rPr>
            <w:noProof/>
          </w:rPr>
          <w:delInstrText>2</w:delInstrText>
        </w:r>
        <w:r w:rsidR="001900FA" w:rsidDel="004821F3">
          <w:rPr>
            <w:noProof/>
          </w:rPr>
          <w:fldChar w:fldCharType="end"/>
        </w:r>
        <w:r w:rsidDel="004821F3">
          <w:delInstrText>)</w:delInstrText>
        </w:r>
        <w:r w:rsidDel="004821F3">
          <w:fldChar w:fldCharType="end"/>
        </w:r>
      </w:del>
      <w:ins w:id="135" w:author="Holdo, Ricardo M." w:date="2015-05-14T14:25:00Z">
        <w:r w:rsidR="004821F3">
          <w:t>[2]</w:t>
        </w:r>
      </w:ins>
    </w:p>
    <w:p w14:paraId="37F41BB7" w14:textId="3DC0BD26" w:rsidR="00C477C3" w:rsidRDefault="000162B8" w:rsidP="00C477C3">
      <w:moveFromRangeStart w:id="136" w:author="Holdo, Ricardo M." w:date="2015-05-14T14:25:00Z" w:name="move419376863"/>
      <w:moveFrom w:id="137" w:author="Holdo, Ricardo M." w:date="2015-05-14T14:25:00Z">
        <w:r w:rsidDel="004821F3">
          <w:t>We calculated probability of topkill as a function</w:t>
        </w:r>
        <w:r w:rsidR="004C061B" w:rsidDel="004821F3">
          <w:t xml:space="preserve"> of</w:t>
        </w:r>
        <w:r w:rsidR="00216BE3" w:rsidDel="004821F3">
          <w:t xml:space="preserve"> stem height</w:t>
        </w:r>
        <w:r w:rsidR="00E76E7F" w:rsidDel="004821F3">
          <w:t xml:space="preserve"> (H)</w:t>
        </w:r>
        <w:r w:rsidR="00216BE3" w:rsidDel="004821F3">
          <w:t xml:space="preserve"> and fireline intensity </w:t>
        </w:r>
        <w:r w:rsidR="00E76E7F" w:rsidDel="004821F3">
          <w:t xml:space="preserve">(I) </w:t>
        </w:r>
        <w:r w:rsidR="00216BE3" w:rsidDel="004821F3">
          <w:t xml:space="preserve">using </w:t>
        </w:r>
        <w:r w:rsidR="00EA1B00" w:rsidDel="004821F3">
          <w:t>Higgins et al. (2012) model</w:t>
        </w:r>
        <w:r w:rsidR="00797973" w:rsidDel="004821F3">
          <w:t xml:space="preserve"> (Eqn. 1.2)</w:t>
        </w:r>
        <w:r w:rsidR="00EA1B00" w:rsidDel="004821F3">
          <w:t xml:space="preserve">. </w:t>
        </w:r>
      </w:moveFrom>
      <w:moveFromRangeEnd w:id="136"/>
      <w:ins w:id="138" w:author="Holdo, Ricardo M." w:date="2015-05-14T14:26:00Z">
        <w:r w:rsidR="004821F3">
          <w:t xml:space="preserve">Here, y is </w:t>
        </w:r>
        <w:proofErr w:type="spellStart"/>
        <w:r w:rsidR="004821F3">
          <w:t>topkill</w:t>
        </w:r>
        <w:proofErr w:type="spellEnd"/>
        <w:r w:rsidR="004821F3">
          <w:t xml:space="preserve"> probability</w:t>
        </w:r>
        <w:r w:rsidR="007A3F62">
          <w:t xml:space="preserve">, S is… etc. </w:t>
        </w:r>
      </w:ins>
      <w:r w:rsidR="00EA1B00">
        <w:t xml:space="preserve">Their model was calibrated on a </w:t>
      </w:r>
      <w:ins w:id="139" w:author="Holdo, Ricardo M." w:date="2015-05-14T14:27:00Z">
        <w:r w:rsidR="007A3F62">
          <w:t xml:space="preserve">multi-species </w:t>
        </w:r>
      </w:ins>
      <w:r w:rsidR="00EA1B00">
        <w:t xml:space="preserve">dataset of monitored </w:t>
      </w:r>
      <w:del w:id="140" w:author="Holdo, Ricardo M." w:date="2015-05-14T14:27:00Z">
        <w:r w:rsidR="00EA1B00" w:rsidDel="007A3F62">
          <w:delText xml:space="preserve">species </w:delText>
        </w:r>
      </w:del>
      <w:ins w:id="141" w:author="Holdo, Ricardo M." w:date="2015-05-14T14:27:00Z">
        <w:r w:rsidR="007A3F62">
          <w:t xml:space="preserve">individuals </w:t>
        </w:r>
      </w:ins>
      <w:r w:rsidR="00EA1B00">
        <w:t xml:space="preserve">of </w:t>
      </w:r>
      <w:del w:id="142" w:author="Holdo, Ricardo M." w:date="2015-05-14T14:27:00Z">
        <w:r w:rsidR="00EA1B00" w:rsidDel="007A3F62">
          <w:delText xml:space="preserve">different </w:delText>
        </w:r>
      </w:del>
      <w:ins w:id="143" w:author="Holdo, Ricardo M." w:date="2015-05-14T14:27:00Z">
        <w:r w:rsidR="007A3F62">
          <w:t xml:space="preserve">contrasting </w:t>
        </w:r>
      </w:ins>
      <w:r w:rsidR="00EA1B00">
        <w:t xml:space="preserve">height in the Experimental Burn Plots at Kruger National Park. </w:t>
      </w:r>
      <w:r w:rsidR="00506F1F">
        <w:t xml:space="preserve">After an experimental fire treatment, individual-level </w:t>
      </w:r>
      <w:proofErr w:type="spellStart"/>
      <w:r w:rsidR="00506F1F">
        <w:t>t</w:t>
      </w:r>
      <w:r w:rsidR="00EA1B00">
        <w:t>opkill</w:t>
      </w:r>
      <w:proofErr w:type="spellEnd"/>
      <w:r w:rsidR="00EA1B00">
        <w:t xml:space="preserve"> was recorded and associated with the </w:t>
      </w:r>
      <w:proofErr w:type="spellStart"/>
      <w:r w:rsidR="00EA1B00">
        <w:t>Byram’s</w:t>
      </w:r>
      <w:proofErr w:type="spellEnd"/>
      <w:r w:rsidR="00506F1F">
        <w:t xml:space="preserve"> </w:t>
      </w:r>
      <w:proofErr w:type="spellStart"/>
      <w:r w:rsidR="00506F1F">
        <w:t>fireline</w:t>
      </w:r>
      <w:proofErr w:type="spellEnd"/>
      <w:r w:rsidR="00506F1F">
        <w:t xml:space="preserve"> intensity of the fire. Higgins et al. included season </w:t>
      </w:r>
      <w:r w:rsidR="00227564">
        <w:t xml:space="preserve">(S) </w:t>
      </w:r>
      <w:r w:rsidR="00506F1F">
        <w:t xml:space="preserve">as a covariate in their </w:t>
      </w:r>
      <w:commentRangeStart w:id="144"/>
      <w:r w:rsidR="00506F1F">
        <w:t>model</w:t>
      </w:r>
      <w:commentRangeEnd w:id="144"/>
      <w:r w:rsidR="007A3F62">
        <w:rPr>
          <w:rStyle w:val="CommentReference"/>
        </w:rPr>
        <w:commentReference w:id="144"/>
      </w:r>
      <w:r w:rsidR="00506F1F">
        <w:t xml:space="preserve">; </w:t>
      </w:r>
      <w:r w:rsidR="005E4D94">
        <w:t>we h</w:t>
      </w:r>
      <w:r w:rsidR="00506F1F">
        <w:t xml:space="preserve">old this constant as a </w:t>
      </w:r>
      <w:r w:rsidR="00227564">
        <w:t>dry</w:t>
      </w:r>
      <w:r w:rsidR="00506F1F">
        <w:t xml:space="preserve"> season fire.</w:t>
      </w:r>
      <w:r w:rsidR="00227564">
        <w:t xml:space="preserve"> We parameterize</w:t>
      </w:r>
      <w:ins w:id="145" w:author="Holdo, Ricardo M." w:date="2015-05-14T14:27:00Z">
        <w:r w:rsidR="007A3F62">
          <w:t>d</w:t>
        </w:r>
      </w:ins>
      <w:r w:rsidR="00227564">
        <w:t xml:space="preserve"> the model with the general, non-species specific </w:t>
      </w:r>
      <w:r w:rsidR="00227564">
        <w:rPr>
          <w:rFonts w:cs="Times New Roman"/>
        </w:rPr>
        <w:t>β</w:t>
      </w:r>
      <w:r w:rsidR="00227564">
        <w:t xml:space="preserve"> terms, respectively -3.9, 0.05, 0.3, and 1.</w:t>
      </w:r>
    </w:p>
    <w:p w14:paraId="04AEACD0" w14:textId="4C235308" w:rsidR="00EB2633" w:rsidRPr="00EB2633" w:rsidRDefault="00EB2633" w:rsidP="00EB2633">
      <w:r>
        <w:t xml:space="preserve">We calculate probability of escape </w:t>
      </w:r>
      <w:r w:rsidR="00AA74CF">
        <w:t xml:space="preserve">by assessing </w:t>
      </w:r>
      <w:del w:id="146" w:author="Holdo, Ricardo M." w:date="2015-05-14T14:30:00Z">
        <w:r w:rsidR="00AA74CF" w:rsidDel="007A3F62">
          <w:delText>how many</w:delText>
        </w:r>
      </w:del>
      <w:ins w:id="147" w:author="Holdo, Ricardo M." w:date="2015-05-14T14:30:00Z">
        <w:r w:rsidR="007A3F62">
          <w:t>the proportion of</w:t>
        </w:r>
      </w:ins>
      <w:r w:rsidR="00AA74CF">
        <w:t xml:space="preserve"> trees </w:t>
      </w:r>
      <w:ins w:id="148" w:author="Holdo, Ricardo M." w:date="2015-05-14T14:30:00Z">
        <w:r w:rsidR="007A3F62">
          <w:t xml:space="preserve">that </w:t>
        </w:r>
      </w:ins>
      <w:r w:rsidR="00AA74CF">
        <w:t xml:space="preserve">grew to heights </w:t>
      </w:r>
      <w:commentRangeStart w:id="149"/>
      <w:r w:rsidR="00AA74CF">
        <w:t>greater</w:t>
      </w:r>
      <w:r w:rsidR="00B93EDE">
        <w:t xml:space="preserve"> than 1 m </w:t>
      </w:r>
      <w:commentRangeEnd w:id="149"/>
      <w:r w:rsidR="007A3F62">
        <w:rPr>
          <w:rStyle w:val="CommentReference"/>
        </w:rPr>
        <w:commentReference w:id="149"/>
      </w:r>
      <w:del w:id="150" w:author="Holdo, Ricardo M." w:date="2015-05-14T14:30:00Z">
        <w:r w:rsidR="00B93EDE" w:rsidDel="007A3F62">
          <w:delText>across all</w:delText>
        </w:r>
      </w:del>
      <w:ins w:id="151" w:author="Holdo, Ricardo M." w:date="2015-05-14T14:30:00Z">
        <w:r w:rsidR="007A3F62">
          <w:t>per</w:t>
        </w:r>
      </w:ins>
      <w:r w:rsidR="00B93EDE">
        <w:t xml:space="preserve"> model run</w:t>
      </w:r>
      <w:del w:id="152" w:author="Holdo, Ricardo M." w:date="2015-05-14T14:30:00Z">
        <w:r w:rsidR="00B93EDE" w:rsidDel="007A3F62">
          <w:delText>s</w:delText>
        </w:r>
      </w:del>
      <w:r w:rsidR="00F37A33">
        <w:t xml:space="preserve"> </w:t>
      </w:r>
      <w:del w:id="153" w:author="Holdo, Ricardo M." w:date="2015-05-14T14:30:00Z">
        <w:r w:rsidR="00F37A33" w:rsidDel="007A3F62">
          <w:delText>and within</w:delText>
        </w:r>
      </w:del>
      <w:ins w:id="154" w:author="Holdo, Ricardo M." w:date="2015-05-14T14:30:00Z">
        <w:r w:rsidR="007A3F62">
          <w:t>for each</w:t>
        </w:r>
      </w:ins>
      <w:r w:rsidR="00F37A33">
        <w:t xml:space="preserve"> </w:t>
      </w:r>
      <w:del w:id="155" w:author="Holdo, Ricardo M." w:date="2015-05-14T14:30:00Z">
        <w:r w:rsidR="00F37A33" w:rsidDel="007A3F62">
          <w:delText xml:space="preserve">binned </w:delText>
        </w:r>
      </w:del>
      <w:del w:id="156" w:author="Holdo, Ricardo M." w:date="2015-05-14T14:31:00Z">
        <w:r w:rsidR="00F37A33" w:rsidDel="007A3F62">
          <w:delText>rainfall values</w:delText>
        </w:r>
      </w:del>
      <w:ins w:id="157" w:author="Holdo, Ricardo M." w:date="2015-05-14T14:31:00Z">
        <w:r w:rsidR="007A3F62">
          <w:t>bracket</w:t>
        </w:r>
      </w:ins>
      <w:r w:rsidR="00F37A33">
        <w:t>.</w:t>
      </w:r>
      <w:r w:rsidR="00B93EDE">
        <w:t xml:space="preserve"> </w:t>
      </w:r>
      <w:commentRangeStart w:id="158"/>
      <w:del w:id="159" w:author="Holdo, Ricardo M." w:date="2015-05-14T14:31:00Z">
        <w:r w:rsidR="00F37A33" w:rsidDel="007A3F62">
          <w:delText>These</w:delText>
        </w:r>
      </w:del>
      <w:commentRangeEnd w:id="158"/>
      <w:r w:rsidR="007A3F62">
        <w:rPr>
          <w:rStyle w:val="CommentReference"/>
        </w:rPr>
        <w:commentReference w:id="158"/>
      </w:r>
      <w:del w:id="160" w:author="Holdo, Ricardo M." w:date="2015-05-14T14:31:00Z">
        <w:r w:rsidR="00F37A33" w:rsidDel="007A3F62">
          <w:delText xml:space="preserve"> counts are divided</w:delText>
        </w:r>
        <w:r w:rsidR="00B93EDE" w:rsidDel="007A3F62">
          <w:delText xml:space="preserve"> this by the to</w:delText>
        </w:r>
        <w:r w:rsidR="00F37A33" w:rsidDel="007A3F62">
          <w:delText>tal amount of trees in each run within the rainfall bins.</w:delText>
        </w:r>
      </w:del>
    </w:p>
    <w:p w14:paraId="04178428" w14:textId="46661B61" w:rsidR="00097A05" w:rsidRDefault="00097A05" w:rsidP="00097A05">
      <w:pPr>
        <w:pStyle w:val="Heading2"/>
      </w:pPr>
      <w:del w:id="161" w:author="Holdo, Ricardo M." w:date="2015-05-14T14:34:00Z">
        <w:r w:rsidDel="007A3F62">
          <w:lastRenderedPageBreak/>
          <w:delText>Model sensitivity</w:delText>
        </w:r>
      </w:del>
      <w:ins w:id="162" w:author="Holdo, Ricardo M." w:date="2015-05-14T14:34:00Z">
        <w:r w:rsidR="007A3F62">
          <w:t xml:space="preserve">Sensitivity </w:t>
        </w:r>
        <w:commentRangeStart w:id="163"/>
        <w:r w:rsidR="007A3F62">
          <w:t>analysis</w:t>
        </w:r>
        <w:commentRangeEnd w:id="163"/>
        <w:r w:rsidR="007A3F62">
          <w:rPr>
            <w:rStyle w:val="CommentReference"/>
            <w:rFonts w:eastAsiaTheme="minorEastAsia" w:cstheme="minorBidi"/>
            <w:i w:val="0"/>
            <w:iCs w:val="0"/>
            <w:color w:val="auto"/>
          </w:rPr>
          <w:commentReference w:id="163"/>
        </w:r>
      </w:ins>
    </w:p>
    <w:p w14:paraId="4757EF03" w14:textId="7D728C06" w:rsidR="00097A05" w:rsidRPr="00097A05" w:rsidRDefault="007A3F62">
      <w:pPr>
        <w:ind w:firstLine="0"/>
        <w:pPrChange w:id="164" w:author="Holdo, Ricardo M." w:date="2015-05-14T14:33:00Z">
          <w:pPr/>
        </w:pPrChange>
      </w:pPr>
      <w:ins w:id="165" w:author="Holdo, Ricardo M." w:date="2015-05-14T14:34:00Z">
        <w:r>
          <w:t xml:space="preserve">Following runs of our default model, we conducted a simple test to determine </w:t>
        </w:r>
      </w:ins>
      <w:ins w:id="166" w:author="Holdo, Ricardo M." w:date="2015-05-14T14:36:00Z">
        <w:r>
          <w:t>the extent to which</w:t>
        </w:r>
      </w:ins>
      <w:ins w:id="167" w:author="Holdo, Ricardo M." w:date="2015-05-14T14:34:00Z">
        <w:r>
          <w:t xml:space="preserve"> the observed escape vs. MAR relationship was driven by associations between MAR</w:t>
        </w:r>
      </w:ins>
      <w:ins w:id="168" w:author="Holdo, Ricardo M." w:date="2015-05-14T14:36:00Z">
        <w:r>
          <w:t xml:space="preserve"> and tree growth</w:t>
        </w:r>
      </w:ins>
      <w:ins w:id="169" w:author="Holdo, Ricardo M." w:date="2015-05-14T14:37:00Z">
        <w:r>
          <w:t>, fire frequency</w:t>
        </w:r>
        <w:r w:rsidR="00033F75">
          <w:t xml:space="preserve">, or fire </w:t>
        </w:r>
        <w:proofErr w:type="spellStart"/>
        <w:r w:rsidR="00033F75">
          <w:t>intensity.</w:t>
        </w:r>
      </w:ins>
      <w:del w:id="170" w:author="Holdo, Ricardo M." w:date="2015-05-14T14:36:00Z">
        <w:r w:rsidR="00097A05" w:rsidDel="007A3F62">
          <w:delText xml:space="preserve">We </w:delText>
        </w:r>
      </w:del>
      <w:del w:id="171" w:author="Holdo, Ricardo M." w:date="2015-05-14T14:37:00Z">
        <w:r w:rsidR="00097A05" w:rsidDel="00033F75">
          <w:delText>assessed model sensitivity</w:delText>
        </w:r>
        <w:r w:rsidR="00EB2633" w:rsidDel="00033F75">
          <w:delText xml:space="preserve"> by</w:delText>
        </w:r>
      </w:del>
      <w:ins w:id="172" w:author="Holdo, Ricardo M." w:date="2015-05-14T14:37:00Z">
        <w:r w:rsidR="00033F75">
          <w:t>We</w:t>
        </w:r>
        <w:proofErr w:type="spellEnd"/>
        <w:r w:rsidR="00033F75">
          <w:t xml:space="preserve"> decoupled the relationships between MAR and each of these vari</w:t>
        </w:r>
      </w:ins>
      <w:ins w:id="173" w:author="Holdo, Ricardo M." w:date="2015-05-14T14:38:00Z">
        <w:r w:rsidR="00033F75">
          <w:t>a</w:t>
        </w:r>
      </w:ins>
      <w:ins w:id="174" w:author="Holdo, Ricardo M." w:date="2015-05-14T14:37:00Z">
        <w:r w:rsidR="00033F75">
          <w:t>bles in turn (by using the intercept models</w:t>
        </w:r>
      </w:ins>
      <w:ins w:id="175" w:author="Holdo, Ricardo M." w:date="2015-05-14T14:38:00Z">
        <w:r w:rsidR="00033F75">
          <w:t xml:space="preserve"> for each variable), and reran the escape model.</w:t>
        </w:r>
      </w:ins>
      <w:r w:rsidR="00EB2633">
        <w:t xml:space="preserve"> </w:t>
      </w:r>
      <w:del w:id="176" w:author="Holdo, Ricardo M." w:date="2015-05-14T14:39:00Z">
        <w:r w:rsidR="00EB2633" w:rsidDel="00033F75">
          <w:delText>delinking model components (</w:delText>
        </w:r>
        <w:r w:rsidR="00EB2633" w:rsidDel="00033F75">
          <w:rPr>
            <w:i/>
          </w:rPr>
          <w:delText>i.e.,</w:delText>
        </w:r>
        <w:r w:rsidR="00EB2633" w:rsidDel="00033F75">
          <w:delText xml:space="preserve"> growth rates, MFRI, and fire intensity) from rainfall and comparing this to the standard model that includes rainfall-linked variability </w:delText>
        </w:r>
        <w:r w:rsidR="007F08B7" w:rsidDel="00033F75">
          <w:delText>for call components</w:delText>
        </w:r>
        <w:r w:rsidR="00EB2633" w:rsidDel="00033F75">
          <w:delText xml:space="preserve">. </w:delText>
        </w:r>
      </w:del>
      <w:r w:rsidR="00EB2633">
        <w:t>We then compare</w:t>
      </w:r>
      <w:ins w:id="177" w:author="Holdo, Ricardo M." w:date="2015-05-14T14:39:00Z">
        <w:r w:rsidR="00033F75">
          <w:t>d</w:t>
        </w:r>
      </w:ins>
      <w:r w:rsidR="00EB2633">
        <w:t xml:space="preserve"> the </w:t>
      </w:r>
      <w:del w:id="178" w:author="Holdo, Ricardo M." w:date="2015-05-14T14:39:00Z">
        <w:r w:rsidR="00EB2633" w:rsidDel="00033F75">
          <w:delText>estimates of</w:delText>
        </w:r>
      </w:del>
      <w:ins w:id="179" w:author="Holdo, Ricardo M." w:date="2015-05-14T14:39:00Z">
        <w:r w:rsidR="00033F75">
          <w:t>predicted</w:t>
        </w:r>
      </w:ins>
      <w:r w:rsidR="00EB2633">
        <w:t xml:space="preserve"> probability of escape across rainfall gradients between the standard model and the </w:t>
      </w:r>
      <w:del w:id="180" w:author="Holdo, Ricardo M." w:date="2015-05-14T14:39:00Z">
        <w:r w:rsidR="003D4680" w:rsidDel="00033F75">
          <w:delText>rainfall delinked</w:delText>
        </w:r>
      </w:del>
      <w:ins w:id="181" w:author="Holdo, Ricardo M." w:date="2015-05-14T14:39:00Z">
        <w:r w:rsidR="00033F75">
          <w:t>three MAR-decoupled</w:t>
        </w:r>
      </w:ins>
      <w:r w:rsidR="003D4680">
        <w:t xml:space="preserve"> models </w:t>
      </w:r>
      <w:del w:id="182" w:author="Holdo, Ricardo M." w:date="2015-05-14T14:40:00Z">
        <w:r w:rsidR="003D4680" w:rsidDel="00033F75">
          <w:delText>by fitting a linear model with the standard model results as a response variable</w:delText>
        </w:r>
      </w:del>
      <w:ins w:id="183" w:author="Holdo, Ricardo M." w:date="2015-05-14T14:40:00Z">
        <w:r w:rsidR="00033F75">
          <w:t>using R</w:t>
        </w:r>
        <w:r w:rsidR="00033F75" w:rsidRPr="00033F75">
          <w:rPr>
            <w:vertAlign w:val="superscript"/>
            <w:rPrChange w:id="184" w:author="Holdo, Ricardo M." w:date="2015-05-14T14:40:00Z">
              <w:rPr/>
            </w:rPrChange>
          </w:rPr>
          <w:t>2</w:t>
        </w:r>
        <w:r w:rsidR="00033F75">
          <w:t>.</w:t>
        </w:r>
      </w:ins>
      <w:del w:id="185" w:author="Holdo, Ricardo M." w:date="2015-05-14T14:40:00Z">
        <w:r w:rsidR="003D4680" w:rsidDel="00033F75">
          <w:delText>. These linear models are compared based on R</w:delText>
        </w:r>
        <w:r w:rsidR="003D4680" w:rsidRPr="00B51196" w:rsidDel="00033F75">
          <w:rPr>
            <w:vertAlign w:val="superscript"/>
          </w:rPr>
          <w:delText>2</w:delText>
        </w:r>
        <w:r w:rsidR="003D4680" w:rsidDel="00033F75">
          <w:delText xml:space="preserve"> values to determine which rainfall-</w:delText>
        </w:r>
        <w:r w:rsidR="009C5450" w:rsidDel="00033F75">
          <w:delText>linked variables best explain the results of the standard model.</w:delText>
        </w:r>
      </w:del>
    </w:p>
    <w:p w14:paraId="670873A7" w14:textId="4A49C361" w:rsidR="00097A05" w:rsidRDefault="00097A05" w:rsidP="00097A05">
      <w:pPr>
        <w:pStyle w:val="Heading1"/>
      </w:pPr>
      <w:r>
        <w:t>Results</w:t>
      </w:r>
    </w:p>
    <w:p w14:paraId="0AD947CB" w14:textId="1DA59393" w:rsidR="00097A05" w:rsidRDefault="00097A05" w:rsidP="00097A05">
      <w:pPr>
        <w:pStyle w:val="Heading2"/>
      </w:pPr>
      <w:r>
        <w:t>Growth rates</w:t>
      </w:r>
      <w:r w:rsidR="006357DB">
        <w:tab/>
      </w:r>
      <w:r w:rsidR="006357DB">
        <w:tab/>
      </w:r>
    </w:p>
    <w:p w14:paraId="5FE17A2C" w14:textId="4B89F0A1" w:rsidR="003E7DA8" w:rsidRPr="00CA2989" w:rsidRDefault="006357DB">
      <w:pPr>
        <w:ind w:firstLine="0"/>
        <w:pPrChange w:id="186" w:author="Holdo, Ricardo M." w:date="2015-05-14T14:40:00Z">
          <w:pPr/>
        </w:pPrChange>
      </w:pPr>
      <w:commentRangeStart w:id="187"/>
      <w:r>
        <w:t xml:space="preserve">Linear models were fit to growth rate increments as a function of rainfall (Figure </w:t>
      </w:r>
      <w:r w:rsidR="00CF5BC1">
        <w:t>3</w:t>
      </w:r>
      <w:r>
        <w:t xml:space="preserve">). </w:t>
      </w:r>
      <w:proofErr w:type="spellStart"/>
      <w:r w:rsidR="00600472">
        <w:rPr>
          <w:i/>
        </w:rPr>
        <w:t>Colophospermum</w:t>
      </w:r>
      <w:proofErr w:type="spellEnd"/>
      <w:r w:rsidR="00600472">
        <w:rPr>
          <w:i/>
        </w:rPr>
        <w:t xml:space="preserve"> mopane</w:t>
      </w:r>
      <w:r w:rsidR="00600472">
        <w:t xml:space="preserve"> growth rates were identified from a number of sources </w:t>
      </w:r>
      <w:r w:rsidR="007012D2">
        <w:t xml:space="preserve">and sites </w:t>
      </w:r>
      <w:r w:rsidR="00600472">
        <w:t>and calibrate</w:t>
      </w:r>
      <w:r w:rsidR="007012D2">
        <w:t xml:space="preserve">d to estimate height increments (Table 1, </w:t>
      </w:r>
      <w:r w:rsidR="00843843">
        <w:rPr>
          <w:rFonts w:cs="Times New Roman"/>
        </w:rPr>
        <w:t>Figure 3</w:t>
      </w:r>
      <w:r w:rsidR="00A7158A">
        <w:rPr>
          <w:rFonts w:cs="Times New Roman"/>
        </w:rPr>
        <w:t>)</w:t>
      </w:r>
      <w:r w:rsidR="00A7158A">
        <w:t xml:space="preserve"> </w:t>
      </w:r>
      <w:r w:rsidR="00A7158A">
        <w:fldChar w:fldCharType="begin"/>
      </w:r>
      <w:r w:rsidR="00082E77">
        <w:instrText xml:space="preserve"> ADDIN PAPERS2_CITATIONS &lt;citation&gt;&lt;uuid&gt;97FA24C9-2CA0-4B1C-B4B7-B974A21AC181&lt;/uuid&gt;&lt;priority&gt;0&lt;/priority&gt;&lt;publications&gt;&lt;publication&gt;&lt;uuid&gt;87F37BD6-454B-40FA-9785-7693C67966F0&lt;/uuid&gt;&lt;volume&gt;72&lt;/volume&gt;&lt;doi&gt;10.1016/0378-1127(94)03468-C&lt;/doi&gt;&lt;startpage&gt;287&lt;/startpage&gt;&lt;publication_date&gt;99199500001200000000200000&lt;/publication_date&gt;&lt;url&gt;http://linkinghub.elsevier.com/retrieve/pii/037811279403468C&lt;/url&gt;&lt;citekey&gt;Mushove:1995be&lt;/citekey&gt;&lt;type&gt;400&lt;/type&gt;&lt;title&gt;The effects of different environments on diameter growth increments of&amp;lt; i&amp;gt; Colophospermum mopane&amp;lt;/i&amp;gt; and&amp;lt; i&amp;gt; Combretum apiculatum&amp;lt;/i&amp;gt;&lt;/title&gt;&lt;number&gt;2-3&lt;/number&gt;&lt;subtype&gt;400&lt;/subtype&gt;&lt;endpage&gt;292&lt;/endpage&gt;&lt;bundle&gt;&lt;publication&gt;&lt;title&gt;Forest Ecology and …&lt;/title&gt;&lt;type&gt;-100&lt;/type&gt;&lt;subtype&gt;-100&lt;/subtype&gt;&lt;uuid&gt;5CCFE867-0BF6-4D7C-855E-461D8354C920&lt;/uuid&gt;&lt;/publication&gt;&lt;/bundle&gt;&lt;authors&gt;&lt;author&gt;&lt;firstName&gt;P&lt;/firstName&gt;&lt;middleNames&gt;T&lt;/middleNames&gt;&lt;lastName&gt;Mushove&lt;/lastName&gt;&lt;/author&gt;&lt;author&gt;&lt;firstName&gt;JAB&lt;/firstName&gt;&lt;lastName&gt;Prior&lt;/lastName&gt;&lt;/author&gt;&lt;author&gt;&lt;firstName&gt;C&lt;/firstName&gt;&lt;lastName&gt;Gumbie&lt;/lastName&gt;&lt;/author&gt;&lt;author&gt;&lt;firstName&gt;D&lt;/firstName&gt;&lt;middleNames&gt;F&lt;/middleNames&gt;&lt;lastName&gt;Cutler&lt;/lastName&gt;&lt;/author&gt;&lt;/authors&gt;&lt;/publication&gt;&lt;publication&gt;&lt;publication_date&gt;99199900001200000000200000&lt;/publication_date&gt;&lt;title&gt;Growth of trees from Namibia–a dendrochronological study&lt;/title&gt;&lt;uuid&gt;9A1300CE-43A1-4D47-9782-D9CF3CCCD752&lt;/uuid&gt;&lt;subtype&gt;400&lt;/subtype&gt;&lt;type&gt;400&lt;/type&gt;&lt;citekey&gt;Worbes:1999we&lt;/citekey&gt;&lt;url&gt;http://www.the-eis.com/data/literature/Worbes_Growth%20of%20trees.pdf&lt;/url&gt;&lt;bundle&gt;&lt;publication&gt;&lt;title&gt;Namibia-Finland Forestry Project&lt;/title&gt;&lt;type&gt;-100&lt;/type&gt;&lt;subtype&gt;-100&lt;/subtype&gt;&lt;uuid&gt;70A3BC57-8EC7-4E4F-8F24-21EB7B96D0EC&lt;/uuid&gt;&lt;/publication&gt;&lt;/bundle&gt;&lt;authors&gt;&lt;author&gt;&lt;firstName&gt;M&lt;/firstName&gt;&lt;lastName&gt;Worbes&lt;/lastName&gt;&lt;/author&gt;&lt;/authors&gt;&lt;/publication&gt;&lt;/publications&gt;&lt;cites&gt;&lt;/cites&gt;&lt;/citation&gt;</w:instrText>
      </w:r>
      <w:r w:rsidR="00A7158A">
        <w:fldChar w:fldCharType="separate"/>
      </w:r>
      <w:r w:rsidR="008B4233">
        <w:rPr>
          <w:rFonts w:cs="Times New Roman"/>
        </w:rPr>
        <w:t>(Mushove et al. 1995, Worbes 1999)</w:t>
      </w:r>
      <w:r w:rsidR="00A7158A">
        <w:fldChar w:fldCharType="end"/>
      </w:r>
      <w:commentRangeEnd w:id="187"/>
      <w:r w:rsidR="00033F75">
        <w:rPr>
          <w:rStyle w:val="CommentReference"/>
        </w:rPr>
        <w:commentReference w:id="187"/>
      </w:r>
    </w:p>
    <w:p w14:paraId="4CA3EB45" w14:textId="233EC93D" w:rsidR="00097A05" w:rsidRDefault="00097A05" w:rsidP="00097A05">
      <w:pPr>
        <w:pStyle w:val="Heading2"/>
      </w:pPr>
      <w:r>
        <w:t>Mean fire return interval</w:t>
      </w:r>
      <w:del w:id="188" w:author="Holdo, Ricardo M." w:date="2015-05-14T14:42:00Z">
        <w:r w:rsidDel="00033F75">
          <w:delText xml:space="preserve"> and </w:delText>
        </w:r>
        <w:r w:rsidR="00CA2989" w:rsidDel="00033F75">
          <w:delText>r</w:delText>
        </w:r>
        <w:r w:rsidDel="00033F75">
          <w:delText>ainfall</w:delText>
        </w:r>
      </w:del>
    </w:p>
    <w:p w14:paraId="34858458" w14:textId="34511DDA" w:rsidR="00A139DE" w:rsidRPr="00EA49A0" w:rsidRDefault="007E5D8C">
      <w:pPr>
        <w:ind w:firstLine="0"/>
        <w:pPrChange w:id="189" w:author="Holdo, Ricardo M." w:date="2015-05-14T14:41:00Z">
          <w:pPr/>
        </w:pPrChange>
      </w:pPr>
      <w:r>
        <w:t>Mean fire return interval (MFRI) was shown to generally increase with MAR. Using maximum likelihood estimation, a Gamma distributed model was fit to the relationship between MFRI and MAR</w:t>
      </w:r>
      <w:r w:rsidR="00C64843">
        <w:t xml:space="preserve"> (Figure </w:t>
      </w:r>
      <w:r w:rsidR="004F0BDB">
        <w:t>4</w:t>
      </w:r>
      <w:r w:rsidR="00C64843">
        <w:t>)</w:t>
      </w:r>
      <w:r>
        <w:t xml:space="preserve">. </w:t>
      </w:r>
      <w:r w:rsidR="00FC4967">
        <w:t xml:space="preserve">When tested with a likelihood ratio </w:t>
      </w:r>
      <w:r w:rsidR="00DC7809">
        <w:t>t</w:t>
      </w:r>
      <w:r w:rsidR="00FC4967">
        <w:t xml:space="preserve">est, this fit </w:t>
      </w:r>
      <w:r w:rsidR="00FC4967">
        <w:lastRenderedPageBreak/>
        <w:t>significantly better than a null model</w:t>
      </w:r>
      <w:r>
        <w:tab/>
      </w:r>
      <w:r w:rsidR="00FC4967">
        <w:t xml:space="preserve">(MFRI ~ 1, </w:t>
      </w:r>
      <w:r w:rsidR="003B669F">
        <w:rPr>
          <w:rFonts w:cs="Times New Roman"/>
        </w:rPr>
        <w:t>χ</w:t>
      </w:r>
      <w:r w:rsidR="003B669F" w:rsidRPr="00224175">
        <w:rPr>
          <w:vertAlign w:val="superscript"/>
        </w:rPr>
        <w:t>2</w:t>
      </w:r>
      <w:r w:rsidR="003B669F">
        <w:t xml:space="preserve"> (1, 24136) = 1672.6, p ≤ 0.01</w:t>
      </w:r>
      <w:r w:rsidR="00EA49A0">
        <w:t xml:space="preserve">). Fire frequency was calculated as the inverse of MFRI, </w:t>
      </w:r>
      <w:r w:rsidR="00EA49A0">
        <w:rPr>
          <w:i/>
        </w:rPr>
        <w:t xml:space="preserve">i.e. </w:t>
      </w:r>
      <w:r w:rsidR="00EA49A0">
        <w:t>1 / MFRI.</w:t>
      </w:r>
    </w:p>
    <w:p w14:paraId="6BD45318" w14:textId="68FBA7F7" w:rsidR="00097A05" w:rsidRDefault="00097A05" w:rsidP="00097A05">
      <w:pPr>
        <w:pStyle w:val="Heading2"/>
      </w:pPr>
      <w:r>
        <w:t>Fire intensity</w:t>
      </w:r>
      <w:del w:id="190" w:author="Holdo, Ricardo M." w:date="2015-05-14T14:42:00Z">
        <w:r w:rsidDel="00033F75">
          <w:delText xml:space="preserve"> and </w:delText>
        </w:r>
        <w:r w:rsidR="00A139DE" w:rsidDel="00033F75">
          <w:delText>r</w:delText>
        </w:r>
        <w:r w:rsidDel="00033F75">
          <w:delText>ainfall</w:delText>
        </w:r>
      </w:del>
    </w:p>
    <w:p w14:paraId="17BD7955" w14:textId="58A848A4" w:rsidR="00580FAD" w:rsidRPr="00580FAD" w:rsidRDefault="00A565E9">
      <w:pPr>
        <w:ind w:firstLine="0"/>
        <w:pPrChange w:id="191" w:author="Holdo, Ricardo M." w:date="2015-05-14T14:42:00Z">
          <w:pPr/>
        </w:pPrChange>
      </w:pPr>
      <w:r>
        <w:t xml:space="preserve">Fire intensity was also </w:t>
      </w:r>
      <w:commentRangeStart w:id="192"/>
      <w:r>
        <w:t>found to be Gamma distributed</w:t>
      </w:r>
      <w:commentRangeEnd w:id="192"/>
      <w:r w:rsidR="00033F75">
        <w:rPr>
          <w:rStyle w:val="CommentReference"/>
        </w:rPr>
        <w:commentReference w:id="192"/>
      </w:r>
      <w:r>
        <w:t xml:space="preserve">. Maximum likelihood estimation was used to </w:t>
      </w:r>
      <w:del w:id="193" w:author="Holdo, Ricardo M." w:date="2015-05-14T14:43:00Z">
        <w:r w:rsidDel="00033F75">
          <w:delText>generate gamma distributions</w:delText>
        </w:r>
      </w:del>
      <w:ins w:id="194" w:author="Holdo, Ricardo M." w:date="2015-05-14T14:43:00Z">
        <w:r w:rsidR="00033F75">
          <w:t>fit fire intensity data to</w:t>
        </w:r>
      </w:ins>
      <w:r>
        <w:t xml:space="preserve"> </w:t>
      </w:r>
      <w:del w:id="195" w:author="Holdo, Ricardo M." w:date="2015-05-14T14:43:00Z">
        <w:r w:rsidDel="00033F75">
          <w:delText xml:space="preserve">as a function </w:delText>
        </w:r>
      </w:del>
      <w:r>
        <w:t xml:space="preserve">of MAR for the Experimental Burn Plots (Figure </w:t>
      </w:r>
      <w:r w:rsidR="004F0BDB">
        <w:t>5</w:t>
      </w:r>
      <w:r>
        <w:t>)</w:t>
      </w:r>
      <w:r w:rsidR="006D2751">
        <w:t xml:space="preserve">. </w:t>
      </w:r>
      <w:r w:rsidR="00DC7809">
        <w:t xml:space="preserve">A likelihood ratio test showed that fire intensity estimations as a function of MAR produced significantly better </w:t>
      </w:r>
      <w:commentRangeStart w:id="196"/>
      <w:r w:rsidR="00DC7809">
        <w:t>fits</w:t>
      </w:r>
      <w:commentRangeEnd w:id="196"/>
      <w:r w:rsidR="00033F75">
        <w:rPr>
          <w:rStyle w:val="CommentReference"/>
        </w:rPr>
        <w:commentReference w:id="196"/>
      </w:r>
      <w:r w:rsidR="00DC7809">
        <w:t xml:space="preserve"> than a null model (Fire Intensity ~ 1, </w:t>
      </w:r>
      <w:r w:rsidR="00224175">
        <w:rPr>
          <w:rFonts w:cs="Times New Roman"/>
        </w:rPr>
        <w:t>χ</w:t>
      </w:r>
      <w:r w:rsidR="00224175" w:rsidRPr="00224175">
        <w:rPr>
          <w:vertAlign w:val="superscript"/>
        </w:rPr>
        <w:t>2</w:t>
      </w:r>
      <w:r w:rsidR="000F2F3B">
        <w:t xml:space="preserve"> </w:t>
      </w:r>
      <w:r w:rsidR="003B669F">
        <w:t>(</w:t>
      </w:r>
      <w:r w:rsidR="000F2F3B">
        <w:t>1, 1235</w:t>
      </w:r>
      <w:r w:rsidR="003B669F">
        <w:t>)</w:t>
      </w:r>
      <w:r w:rsidR="000F2F3B">
        <w:t xml:space="preserve"> = 26.809, p ≤ 0.01</w:t>
      </w:r>
      <w:r w:rsidR="00D40FA7">
        <w:t>).</w:t>
      </w:r>
      <w:r w:rsidR="00DC7809">
        <w:t xml:space="preserve"> </w:t>
      </w:r>
      <w:r w:rsidR="00846581">
        <w:t>As the model ran, f</w:t>
      </w:r>
      <w:r w:rsidR="002748F3">
        <w:t xml:space="preserve">ire intensity </w:t>
      </w:r>
      <w:r w:rsidR="006D2751">
        <w:t>distri</w:t>
      </w:r>
      <w:r w:rsidR="00413177">
        <w:t>butions were simulated for any input MAR from the model.</w:t>
      </w:r>
    </w:p>
    <w:p w14:paraId="314B6972" w14:textId="35190A83" w:rsidR="001161A1" w:rsidRDefault="00097A05" w:rsidP="001161A1">
      <w:pPr>
        <w:pStyle w:val="Heading2"/>
      </w:pPr>
      <w:commentRangeStart w:id="197"/>
      <w:r>
        <w:t>Model</w:t>
      </w:r>
      <w:commentRangeEnd w:id="197"/>
      <w:r w:rsidR="00033F75">
        <w:rPr>
          <w:rStyle w:val="CommentReference"/>
          <w:rFonts w:eastAsiaTheme="minorEastAsia" w:cstheme="minorBidi"/>
          <w:i w:val="0"/>
          <w:iCs w:val="0"/>
          <w:color w:val="auto"/>
        </w:rPr>
        <w:commentReference w:id="197"/>
      </w:r>
      <w:r>
        <w:t xml:space="preserve"> sensitivity</w:t>
      </w:r>
    </w:p>
    <w:p w14:paraId="5C52056C" w14:textId="68B81672" w:rsidR="00A057D4" w:rsidRPr="00A057D4" w:rsidRDefault="00380F75">
      <w:pPr>
        <w:ind w:firstLine="0"/>
        <w:pPrChange w:id="198" w:author="Holdo, Ricardo M." w:date="2015-05-14T14:44:00Z">
          <w:pPr/>
        </w:pPrChange>
      </w:pPr>
      <w:commentRangeStart w:id="199"/>
      <w:r>
        <w:t xml:space="preserve">We tested the effects of only varying one variable with rainfall and fit linear models </w:t>
      </w:r>
      <w:r w:rsidR="00A14B7E">
        <w:t xml:space="preserve">with the standard model predictions as a response variable (i.e., Standard ~ </w:t>
      </w:r>
      <w:r w:rsidR="00550D89">
        <w:t xml:space="preserve">Alternate Model). </w:t>
      </w:r>
      <w:commentRangeEnd w:id="199"/>
      <w:r w:rsidR="00033F75">
        <w:rPr>
          <w:rStyle w:val="CommentReference"/>
        </w:rPr>
        <w:commentReference w:id="199"/>
      </w:r>
      <w:r w:rsidR="008A07AA">
        <w:t xml:space="preserve">The model in which </w:t>
      </w:r>
      <w:r w:rsidR="00997294">
        <w:t>MFRI</w:t>
      </w:r>
      <w:r w:rsidR="008A07AA">
        <w:t xml:space="preserve"> is the only rainfall linked trait explained</w:t>
      </w:r>
      <w:r w:rsidR="0025646D">
        <w:t xml:space="preserve"> the greatest amount of the variation in the standard model, followed by </w:t>
      </w:r>
      <w:r w:rsidR="00997294">
        <w:t>intensity</w:t>
      </w:r>
      <w:r w:rsidR="0025646D">
        <w:t xml:space="preserve"> and </w:t>
      </w:r>
      <w:r w:rsidR="00997294">
        <w:t>growth</w:t>
      </w:r>
      <w:r w:rsidR="0025646D">
        <w:t xml:space="preserve"> (Figure 6, Table 3).</w:t>
      </w:r>
      <w:r w:rsidR="00AD233C">
        <w:t xml:space="preserve"> This variation </w:t>
      </w:r>
      <w:commentRangeStart w:id="200"/>
      <w:r w:rsidR="00AD233C">
        <w:t>also</w:t>
      </w:r>
      <w:commentRangeEnd w:id="200"/>
      <w:r w:rsidR="00033F75">
        <w:rPr>
          <w:rStyle w:val="CommentReference"/>
        </w:rPr>
        <w:commentReference w:id="200"/>
      </w:r>
      <w:r w:rsidR="00AD233C">
        <w:t xml:space="preserve"> had clear effects on </w:t>
      </w:r>
      <w:r w:rsidR="002A69E1">
        <w:t xml:space="preserve">the </w:t>
      </w:r>
      <w:r w:rsidR="00AD233C">
        <w:t>probability of escaping the fire trap (</w:t>
      </w:r>
      <w:r w:rsidR="008A73D5">
        <w:t xml:space="preserve">Figure </w:t>
      </w:r>
      <w:r w:rsidR="00AD233C">
        <w:t>7).</w:t>
      </w:r>
    </w:p>
    <w:p w14:paraId="76C569A0" w14:textId="4D7D0484" w:rsidR="00C9312B" w:rsidRDefault="00AD233C" w:rsidP="00AA3871">
      <w:pPr>
        <w:pStyle w:val="Heading2"/>
      </w:pPr>
      <w:r>
        <w:t>Effect of growth responses</w:t>
      </w:r>
    </w:p>
    <w:p w14:paraId="3BB1B354" w14:textId="498351E6" w:rsidR="00AA11E4" w:rsidRPr="00AA11E4" w:rsidRDefault="00AD233C">
      <w:pPr>
        <w:ind w:firstLine="0"/>
        <w:pPrChange w:id="201" w:author="Holdo, Ricardo M." w:date="2015-05-14T14:44:00Z">
          <w:pPr/>
        </w:pPrChange>
      </w:pPr>
      <w:r>
        <w:t xml:space="preserve">When growth was varied relative to rainfall (positive, negative, and null response), probability of escape also varied (Figure 8). </w:t>
      </w:r>
      <w:r w:rsidR="00B5380F">
        <w:t xml:space="preserve">All trees, regardless of sensitivity of growth response to rainfall, showed decreases in probability of escape in areas of higher rainfall. </w:t>
      </w:r>
      <w:r>
        <w:t xml:space="preserve">Trees that grew slower with more rainfall were more likely to not escape </w:t>
      </w:r>
      <w:proofErr w:type="spellStart"/>
      <w:r>
        <w:t>topkill</w:t>
      </w:r>
      <w:proofErr w:type="spellEnd"/>
      <w:r>
        <w:t xml:space="preserve"> with more rainfall. </w:t>
      </w:r>
      <w:r w:rsidR="00B5380F">
        <w:t>Even trees with flat responses to rainfall showed decreased probability of escape at higher rainfalls.</w:t>
      </w:r>
    </w:p>
    <w:p w14:paraId="52C0489B" w14:textId="782990C4" w:rsidR="00DD34D3" w:rsidRDefault="00DD34D3" w:rsidP="006C4C04">
      <w:pPr>
        <w:pStyle w:val="Heading1"/>
      </w:pPr>
      <w:r>
        <w:lastRenderedPageBreak/>
        <w:t>Discussion</w:t>
      </w:r>
    </w:p>
    <w:p w14:paraId="5B3B862E" w14:textId="15977A31" w:rsidR="00CA7C1F" w:rsidRDefault="00076596">
      <w:pPr>
        <w:ind w:firstLine="0"/>
        <w:pPrChange w:id="202" w:author="Holdo, Ricardo M." w:date="2015-05-14T14:45:00Z">
          <w:pPr/>
        </w:pPrChange>
      </w:pPr>
      <w:r>
        <w:t xml:space="preserve">We sought to model the impact of variation in mean annual rainfall on the interactions of </w:t>
      </w:r>
      <w:r w:rsidR="005C038F">
        <w:t xml:space="preserve">tree </w:t>
      </w:r>
      <w:r>
        <w:t>growth, fire intensity, and fire frequency</w:t>
      </w:r>
      <w:r w:rsidR="005C038F">
        <w:t xml:space="preserve">. We used these </w:t>
      </w:r>
      <w:r w:rsidR="00006A5C">
        <w:t>interactions</w:t>
      </w:r>
      <w:r w:rsidR="005C038F">
        <w:t xml:space="preserve"> to predict how p</w:t>
      </w:r>
      <w:r w:rsidR="00FB0A98">
        <w:t>robability of</w:t>
      </w:r>
      <w:r w:rsidR="00006A5C">
        <w:t xml:space="preserve"> a tree escaping the fir</w:t>
      </w:r>
      <w:r w:rsidR="00E47C6C">
        <w:t xml:space="preserve">e trap might vary with rainfall under different scenarios. </w:t>
      </w:r>
    </w:p>
    <w:p w14:paraId="3ABD57D7" w14:textId="23A9FD61" w:rsidR="00F17E22" w:rsidRDefault="00340C8F" w:rsidP="00EC08E4">
      <w:r>
        <w:t>We predicted</w:t>
      </w:r>
      <w:r w:rsidR="004A2160">
        <w:t xml:space="preserve"> </w:t>
      </w:r>
      <w:r w:rsidR="000E76B8">
        <w:t>three</w:t>
      </w:r>
      <w:r w:rsidR="002A641E">
        <w:t xml:space="preserve"> competing scenarios to explain the observed outcomes. One scenario focused on the importance of tree growth, </w:t>
      </w:r>
      <w:r w:rsidR="00156309">
        <w:t>th</w:t>
      </w:r>
      <w:r w:rsidR="002A641E">
        <w:t xml:space="preserve">e second focused on fire intensity, and the third focused on the importance of fire frequency. </w:t>
      </w:r>
      <w:r w:rsidR="00EC08E4">
        <w:t xml:space="preserve">The results of the sensitivity analysis suggest support for the </w:t>
      </w:r>
      <w:r w:rsidR="00F17E22">
        <w:t xml:space="preserve">third scenario. </w:t>
      </w:r>
      <w:r w:rsidR="00C036A6">
        <w:rPr>
          <w:i/>
        </w:rPr>
        <w:t>Ceteris paribus</w:t>
      </w:r>
      <w:r w:rsidR="00C036A6">
        <w:t>, the</w:t>
      </w:r>
      <w:r w:rsidR="00F17E22">
        <w:t xml:space="preserve"> </w:t>
      </w:r>
      <w:r w:rsidR="006160F7">
        <w:t>rainfall-linked variable</w:t>
      </w:r>
      <w:r w:rsidR="00F17E22">
        <w:t xml:space="preserve"> </w:t>
      </w:r>
      <w:r w:rsidR="00C036A6">
        <w:t xml:space="preserve">that explains the most variation in </w:t>
      </w:r>
      <w:r w:rsidR="001E5792">
        <w:t>the final model is mean fire return interval (Figure 6, Table 3)</w:t>
      </w:r>
      <w:r w:rsidR="007D5343">
        <w:t>. Growth explains the least amount o</w:t>
      </w:r>
      <w:r w:rsidR="00D0254B">
        <w:t xml:space="preserve">f variation in the final model, </w:t>
      </w:r>
      <w:r w:rsidR="007D5343">
        <w:t>with intensity explaining a great deal but a significantly less amount of variation than MFRI</w:t>
      </w:r>
      <w:r w:rsidR="00D0254B">
        <w:t xml:space="preserve"> (Figure 6, Table 3)</w:t>
      </w:r>
      <w:r w:rsidR="007D5343">
        <w:t>.</w:t>
      </w:r>
    </w:p>
    <w:p w14:paraId="6F37575B" w14:textId="3F593F81" w:rsidR="00CA7C1F" w:rsidRDefault="00CA7C1F" w:rsidP="00EC08E4">
      <w:r>
        <w:t>The results of the sensitivity analysis were also intuitive.</w:t>
      </w:r>
      <w:r w:rsidR="009739F5">
        <w:t xml:space="preserve"> When only tree growth rates varied with rainfall, probability of escape increased with MAR.</w:t>
      </w:r>
      <w:r w:rsidR="000547A0">
        <w:t xml:space="preserve"> Conversely, when only intensity or MFRI varied with rainfall, probability of escape decreased with MAR.</w:t>
      </w:r>
      <w:r w:rsidR="00220722">
        <w:t xml:space="preserve"> The rate of decreased probability of escape is greater when MFRI varies</w:t>
      </w:r>
      <w:r w:rsidR="00BF7BD3">
        <w:t xml:space="preserve"> with MAR</w:t>
      </w:r>
      <w:r w:rsidR="00220722">
        <w:t xml:space="preserve"> than </w:t>
      </w:r>
      <w:r w:rsidR="00BF7BD3">
        <w:t>when</w:t>
      </w:r>
      <w:r w:rsidR="00220722">
        <w:t xml:space="preserve"> intensity</w:t>
      </w:r>
      <w:r w:rsidR="00BF7BD3">
        <w:t xml:space="preserve"> varies with MAR</w:t>
      </w:r>
      <w:r w:rsidR="00220722">
        <w:t>, suggesting the importance of frequency over intensity.</w:t>
      </w:r>
    </w:p>
    <w:p w14:paraId="40B8F2AB" w14:textId="77777777" w:rsidR="00F715A8" w:rsidRDefault="00784D7A" w:rsidP="00784D7A">
      <w:pPr>
        <w:ind w:firstLine="0"/>
      </w:pPr>
      <w:r>
        <w:tab/>
      </w:r>
      <w:r w:rsidR="00BC5DD2">
        <w:t xml:space="preserve">Variation the growth rate response relative to </w:t>
      </w:r>
      <w:r w:rsidR="00F27CDB">
        <w:t>rainfall</w:t>
      </w:r>
      <w:r w:rsidR="00BC5DD2">
        <w:t xml:space="preserve"> produced surprising results</w:t>
      </w:r>
      <w:r w:rsidR="00F27CDB">
        <w:t xml:space="preserve"> (Figure 8)</w:t>
      </w:r>
      <w:r w:rsidR="00BC5DD2">
        <w:t>.</w:t>
      </w:r>
      <w:r w:rsidR="00F27CDB">
        <w:t xml:space="preserve"> </w:t>
      </w:r>
      <w:r w:rsidR="00394049">
        <w:t xml:space="preserve">Under all scenarios, probability of escape </w:t>
      </w:r>
      <w:r w:rsidR="00EA6A90">
        <w:t xml:space="preserve">decreased with increased mean annual rainfall. </w:t>
      </w:r>
      <w:r w:rsidR="003B713F">
        <w:t>Probability of escape was consistently highest when growth rates responded positively to rainfall</w:t>
      </w:r>
      <w:r w:rsidR="00EC15DF">
        <w:t xml:space="preserve">. When growth rates responded negatively to rainfall, probability of escape was slightly </w:t>
      </w:r>
      <w:r w:rsidR="00770484">
        <w:t>greater</w:t>
      </w:r>
      <w:r w:rsidR="00EC15DF">
        <w:t xml:space="preserve"> </w:t>
      </w:r>
      <w:r w:rsidR="00770484">
        <w:t>under</w:t>
      </w:r>
      <w:r w:rsidR="00126B26">
        <w:t xml:space="preserve"> </w:t>
      </w:r>
      <w:r w:rsidR="00770484">
        <w:t>lower</w:t>
      </w:r>
      <w:r w:rsidR="00126B26">
        <w:t xml:space="preserve"> rainfall</w:t>
      </w:r>
      <w:r w:rsidR="00770484">
        <w:t xml:space="preserve"> conditions (400 – 600 mm </w:t>
      </w:r>
      <w:r w:rsidR="00770484">
        <w:lastRenderedPageBreak/>
        <w:t>yr</w:t>
      </w:r>
      <w:r w:rsidR="00770484" w:rsidRPr="003F4B55">
        <w:rPr>
          <w:vertAlign w:val="superscript"/>
        </w:rPr>
        <w:t>-1</w:t>
      </w:r>
      <w:r w:rsidR="00770484">
        <w:t>) than predicted from positive growth rates.</w:t>
      </w:r>
      <w:r w:rsidR="003B713F">
        <w:t xml:space="preserve"> </w:t>
      </w:r>
      <w:r w:rsidR="00770484">
        <w:t xml:space="preserve">When growth was decoupled from rainfall (Growth ~ 1), the probability of escape still decreased with MAR, but the rate of decrease was much </w:t>
      </w:r>
      <w:r w:rsidR="00560576">
        <w:t>greater</w:t>
      </w:r>
      <w:r w:rsidR="00176116">
        <w:t>.</w:t>
      </w:r>
      <w:r w:rsidR="00E85ACE">
        <w:t xml:space="preserve"> </w:t>
      </w:r>
      <w:r w:rsidR="00176116">
        <w:t xml:space="preserve">The overall decrease in probability of escape as rainfall increases suggests that probability of escape </w:t>
      </w:r>
      <w:r w:rsidR="003800EF">
        <w:t xml:space="preserve">as modeled </w:t>
      </w:r>
      <w:r w:rsidR="00176116">
        <w:t>is largely insensitive to growth</w:t>
      </w:r>
      <w:r w:rsidR="00E85ACE">
        <w:t>: positive, negative, or unlinked, all scenarios show decreases in probability of escape</w:t>
      </w:r>
      <w:r w:rsidR="00176116">
        <w:t xml:space="preserve">. </w:t>
      </w:r>
    </w:p>
    <w:p w14:paraId="0200D038" w14:textId="4063FAFC" w:rsidR="00F715A8" w:rsidRDefault="00F715A8" w:rsidP="00F715A8">
      <w:r>
        <w:t xml:space="preserve">Previous literature has emphasized the importance of growth rates for escaping fire </w:t>
      </w:r>
      <w:r>
        <w:fldChar w:fldCharType="begin"/>
      </w:r>
      <w:r w:rsidR="00082E77">
        <w:instrText xml:space="preserve"> ADDIN PAPERS2_CITATIONS &lt;citation&gt;&lt;uuid&gt;AE8C1586-51E2-452C-A4A7-BAE3DB5E8C7B&lt;/uuid&gt;&lt;priority&gt;0&lt;/priority&gt;&lt;publications&gt;&lt;publication&gt;&lt;uuid&gt;496AB04C-3FB2-427B-9F10-36A188D5024C&lt;/uuid&gt;&lt;volume&gt;101&lt;/volume&gt;&lt;doi&gt;10.1111/1365-2745.12118&lt;/doi&gt;&lt;startpage&gt;1265&lt;/startpage&gt;&lt;publication_date&gt;99201307261200000000222000&lt;/publication_date&gt;&lt;url&gt;http://doi.wiley.com/10.1111/1365-2745.12118&lt;/url&gt;&lt;citekey&gt;Dantas:2013fp&lt;/citekey&gt;&lt;type&gt;400&lt;/type&gt;&lt;title&gt;The lanky and the corky: fire-escape strategies in savanna woody species&lt;/title&gt;&lt;number&gt;5&lt;/number&gt;&lt;subtype&gt;400&lt;/subtype&gt;&lt;endpage&gt;1272&lt;/endpage&gt;&lt;bundle&gt;&lt;publication&gt;&lt;publisher&gt;The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Ecology&lt;/title&gt;&lt;type&gt;-100&lt;/type&gt;&lt;subtype&gt;-100&lt;/subtype&gt;&lt;uuid&gt;977C6A0A-A17B-427E-9839-8B714EA648E0&lt;/uuid&gt;&lt;/publication&gt;&lt;/bundle&gt;&lt;authors&gt;&lt;author&gt;&lt;firstName&gt;Vinícius&lt;/firstName&gt;&lt;middleNames&gt;de L&lt;/middleNames&gt;&lt;lastName&gt;Dantas&lt;/lastName&gt;&lt;/author&gt;&lt;author&gt;&lt;firstName&gt;Juli&lt;/firstName&gt;&lt;middleNames&gt;G&lt;/middleNames&gt;&lt;lastName&gt;Pausas&lt;/lastName&gt;&lt;/author&gt;&lt;/authors&gt;&lt;editors&gt;&lt;author&gt;&lt;firstName&gt;Peter&lt;/firstName&gt;&lt;lastName&gt;Bellingham&lt;/lastName&gt;&lt;/author&gt;&lt;/editors&gt;&lt;/publication&gt;&lt;publication&gt;&lt;uuid&gt;F1013CC2-C539-45C0-A7C5-7C70A0C056FF&lt;/uuid&gt;&lt;volume&gt;100&lt;/volume&gt;&lt;doi&gt;10.1111/j.1365-2745.2012.02026.x&lt;/doi&gt;&lt;startpage&gt;1400&lt;/startpage&gt;&lt;publication_date&gt;99201211011200000000222000&lt;/publication_date&gt;&lt;url&gt;http://onlinelibrary.wiley.com/doi/10.1111/j.1365-2745.2012.02026.x/full&lt;/url&gt;&lt;citekey&gt;Higgins:2012fc&lt;/citekey&gt;&lt;type&gt;400&lt;/type&gt;&lt;title&gt;Which traits determine shifts in the abund</w:instrText>
      </w:r>
      <w:r w:rsidR="00082E77">
        <w:rPr>
          <w:rFonts w:hint="eastAsia"/>
        </w:rPr>
        <w:instrText>ance of tree species in a fire</w:instrText>
      </w:r>
      <w:r w:rsidR="00082E77">
        <w:rPr>
          <w:rFonts w:hint="eastAsia"/>
        </w:rPr>
        <w:instrText>‐</w:instrText>
      </w:r>
      <w:r w:rsidR="00082E77">
        <w:rPr>
          <w:rFonts w:hint="eastAsia"/>
        </w:rPr>
        <w:instrText>prone savanna?&lt;/title&gt;&lt;number&gt;6&lt;/number&gt;&lt;subtype&gt;400&lt;/subtype&gt;&lt;endpage&gt;1410&lt;/endpage&gt;&lt;bundle&gt;&lt;publication&gt;&lt;publisher&gt;The Ecological Society of America&lt;/publisher&gt;&lt;title&gt;Journal of Ecology&lt;/title&gt;&lt;type&gt;-100&lt;/type&gt;&lt;subtype&gt;-10</w:instrText>
      </w:r>
      <w:r w:rsidR="00082E77">
        <w:instrText>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Henri&lt;/firstName&gt;&lt;lastName&gt;Combrink&lt;/lastName&gt;&lt;/author&gt;&lt;author&gt;&lt;firstName&gt;Joseph&lt;/firstName&gt;&lt;middleNames&gt;M&lt;/middleNames&gt;&lt;lastName&gt;Craine&lt;/lastName&gt;&lt;/author&gt;&lt;author&gt;&lt;firstName&gt;Edmund&lt;/firstName&gt;&lt;middleNames&gt;C&lt;/middleNames&gt;&lt;lastName&gt;February&lt;/lastName&gt;&lt;/author&gt;&lt;author&gt;&lt;firstName&gt;Navashni&lt;/firstName&gt;&lt;lastName&gt;Govender&lt;/lastName&gt;&lt;/author&gt;&lt;author&gt;&lt;firstName&gt;Kathryn&lt;/firstName&gt;&lt;lastName&gt;Lannas&lt;/lastName&gt;&lt;/author&gt;&lt;author&gt;&lt;firstName&gt;Glenn&lt;/firstName&gt;&lt;lastName&gt;Moncreiff&lt;/lastName&gt;&lt;/author&gt;&lt;author&gt;&lt;firstName&gt;W&lt;/firstName&gt;&lt;middleNames&gt;S W&lt;/middleNames&gt;&lt;lastName&gt;Trollope&lt;/lastName&gt;&lt;/author&gt;&lt;/authors&gt;&lt;editors&gt;&lt;author&gt;&lt;firstName&gt;Peter&lt;/firstName&gt;&lt;lastName&gt;Vesk&lt;/lastName&gt;&lt;/author&gt;&lt;/editors&gt;&lt;/publication&gt;&lt;publication&gt;&lt;uuid&gt;8570A7A9-3C73-4539-BA87-A9E8B4B3535D&lt;/uuid&gt;&lt;volume&gt;37&lt;/volume&gt;&lt;doi&gt;10.1111/j.1442-9993.2011.02333.x&lt;/doi&gt;&lt;startpage&gt;644&lt;/startpage&gt;&lt;publication_date&gt;99201209011200000000222000&lt;/publication_date&gt;&lt;url&gt;http://dx.doi.org/10.1111/j.1442-9993.2011.02333.x&lt;/url&gt;&lt;citekey&gt;AEC:AEC2333&lt;/</w:instrText>
      </w:r>
      <w:r w:rsidR="00082E77">
        <w:rPr>
          <w:rFonts w:hint="eastAsia"/>
        </w:rPr>
        <w:instrText>citekey&gt;&lt;type&gt;400&lt;/type&gt;&lt;title&gt;Growth of juvenile and sapling trees differs with both fire season and understorey type: Trade</w:instrText>
      </w:r>
      <w:r w:rsidR="00082E77">
        <w:rPr>
          <w:rFonts w:hint="eastAsia"/>
        </w:rPr>
        <w:instrText>‐</w:instrText>
      </w:r>
      <w:r w:rsidR="00082E77">
        <w:rPr>
          <w:rFonts w:hint="eastAsia"/>
        </w:rPr>
        <w:instrText>offs and transitions out of the fire trap in an Australian savanna&lt;/title&gt;&lt;publisher&gt;Blackwell Publishing Asia&lt;/publisher&gt;&lt;number</w:instrText>
      </w:r>
      <w:r w:rsidR="00082E77">
        <w:instrText>&gt;6&lt;/number&gt;&lt;subtype&gt;400&lt;/subtype&gt;&lt;endpage&gt;657&lt;/endpage&gt;&lt;bundle&gt;&lt;publication&gt;&lt;publisher&gt;Blackwell Publishing Asia&lt;/publisher&gt;&lt;title&gt;Austral Ecology&lt;/title&gt;&lt;type&gt;-100&lt;/type&gt;&lt;subtype&gt;-100&lt;/subtype&gt;&lt;uuid&gt;83170B2E-AEF0-454A-86C2-817F6F72BC29&lt;/uuid&gt;&lt;/publication&gt;&lt;/bundle&gt;&lt;authors&gt;&lt;author&gt;&lt;firstName&gt;Patricia&lt;/firstName&gt;&lt;middleNames&gt;A&lt;/middleNames&gt;&lt;lastName&gt;Werner&lt;/lastName&gt;&lt;/author&gt;&lt;/authors&gt;&lt;/publication&gt;&lt;publication&gt;&lt;uuid&gt;0BC2847A-5790-4387-AECC-F7D4A5818E9C&lt;/uuid&gt;&lt;volume&gt;16&lt;/volume&gt;&lt;doi&gt;10.1016/S0169-5347(00)02033-4&lt;/doi&gt;&lt;startpage&gt;45&lt;/startpage&gt;&lt;publication_date&gt;99200101001200000000220000&lt;/publication_date&gt;&lt;url&gt;http://linkinghub.elsevier.com/retrieve/pii/S0169534700020334&lt;/url&gt;&lt;citekey&gt;Bond:2001bt&lt;/citekey&gt;&lt;type&gt;400&lt;/type&gt;&lt;title&gt;Ecology of sprouting in woody plants: the persistence niche&lt;/title&gt;&lt;number&gt;1&lt;/number&gt;&lt;subtype&gt;400&lt;/subtype&gt;&lt;endpage&gt;51&lt;/endpage&gt;&lt;bundle&gt;&lt;publication&gt;&lt;title&gt;Trends in Ecology &amp;amp; Evolution&lt;/title&gt;&lt;type&gt;-100&lt;/type&gt;&lt;subtype&gt;-100&lt;/subtype&gt;&lt;uuid&gt;85140410-3EBA-4F56-908B-89CC198FB7E8&lt;/uuid&gt;&lt;/publication&gt;&lt;/bundle&gt;&lt;authors&gt;&lt;author&gt;&lt;firstName&gt;William&lt;/firstName&gt;&lt;middleNames&gt;J&lt;/middleNames&gt;&lt;lastName&gt;Bond&lt;/lastName&gt;&lt;/author&gt;&lt;author&gt;&lt;firstName&gt;Jeremy&lt;/firstName&gt;&lt;middleNames&gt;J&lt;/middleNames&gt;&lt;lastName&gt;Midgley&lt;/lastName&gt;&lt;/author&gt;&lt;/authors&gt;&lt;/publication&gt;&lt;/publications&gt;&lt;cites&gt;&lt;/cites&gt;&lt;/citation&gt;</w:instrText>
      </w:r>
      <w:r>
        <w:fldChar w:fldCharType="separate"/>
      </w:r>
      <w:r>
        <w:rPr>
          <w:rFonts w:cs="Times New Roman"/>
        </w:rPr>
        <w:t>(Bond and Midgley 2001, Werner 2012, Higgins et al. 2012, Dantas and Pausas 2013)</w:t>
      </w:r>
      <w:r>
        <w:fldChar w:fldCharType="end"/>
      </w:r>
      <w:r>
        <w:t xml:space="preserve">, though largely from a theoretical perspective. Compared to many areas, savanna tree growth rates are understudied. This in part due to difficulties in measuring tree rings in many tropical trees and an otherwise paucity of </w:t>
      </w:r>
      <w:proofErr w:type="spellStart"/>
      <w:r>
        <w:t>dendrometer</w:t>
      </w:r>
      <w:proofErr w:type="spellEnd"/>
      <w:r>
        <w:t xml:space="preserve"> studies </w:t>
      </w:r>
      <w:r>
        <w:fldChar w:fldCharType="begin"/>
      </w:r>
      <w:r w:rsidR="00082E77">
        <w:instrText xml:space="preserve"> ADDIN PAPERS2_CITATIONS &lt;citation&gt;&lt;uuid&gt;5AB1C920-8C88-4DA9-BD21-F24E3D8D82C3&lt;/uuid&gt;&lt;priority&gt;0&lt;/priority&gt;&lt;publications&gt;&lt;publication&gt;&lt;uuid&gt;BEE68D9B-701F-4293-95B3-DCE5A57C389C&lt;/uuid&gt;&lt;volume&gt;16&lt;/volume&gt;&lt;doi&gt;10.1163/22941932-90001424&lt;/doi&gt;&lt;startpage&gt;337&lt;/startpage&gt;&lt;publication_date&gt;99199500001200000000200000&lt;/publication_date&gt;&lt;url&gt;http://booksandjournals.brillonline.com/content/journals/10.1163/22941932-90001424&lt;/url&gt;&lt;citekey&gt;Worbes:1995ih&lt;/citekey&gt;&lt;type&gt;400&lt;/type&gt;&lt;title&gt;How to measure growth dynamics in tropical trees a review&lt;/title&gt;&lt;number&gt;4&lt;/number&gt;&lt;subtype&gt;400&lt;/subtype&gt;&lt;endpage&gt;351&lt;/endpage&gt;&lt;bundle&gt;&lt;publication&gt;&lt;publisher&gt;Brill&lt;/publisher&gt;&lt;title&gt;IAWA journal&lt;/title&gt;&lt;type&gt;-100&lt;/type&gt;&lt;subtype&gt;-100&lt;/subtype&gt;&lt;uuid&gt;86E9CC86-B4CF-4979-BB6D-472C4D4ECAB0&lt;/uuid&gt;&lt;/publication&gt;&lt;/bundle&gt;&lt;authors&gt;&lt;author&gt;&lt;firstName&gt;M&lt;/firstName&gt;&lt;lastName&gt;Worbes&lt;/lastName&gt;&lt;/author&gt;&lt;/authors&gt;&lt;/publication&gt;&lt;publication&gt;&lt;title&gt;An assessment of the dendrochronological potential of indigenous tree species in South Africa&lt;/title&gt;&lt;uuid&gt;B899BB94-7AD3-4128-BED8-1B2D6FA4FD9A&lt;/uuid&gt;&lt;subtype&gt;0&lt;/subtype&gt;&lt;publisher&gt;Department of Geography and Environmental Studies, University of the Witwatersrand&lt;/publisher&gt;&lt;type&gt;0&lt;/type&gt;&lt;citekey&gt;lilly1977assessment&lt;/citekey&gt;&lt;publication_date&gt;99197700001200000000200000&lt;/publication_date&gt;&lt;authors&gt;&lt;author&gt;&lt;firstName&gt;M&lt;/firstName&gt;&lt;middleNames&gt;A&lt;/middleNames&gt;&lt;lastName&gt;Lilly&lt;/lastName&gt;&lt;/author&gt;&lt;/authors&gt;&lt;/publication&gt;&lt;/publications&gt;&lt;cites&gt;&lt;/cites&gt;&lt;/citation&gt;</w:instrText>
      </w:r>
      <w:r>
        <w:fldChar w:fldCharType="separate"/>
      </w:r>
      <w:r w:rsidR="00406B40">
        <w:rPr>
          <w:rFonts w:cs="Times New Roman"/>
        </w:rPr>
        <w:t>(Lilly 1977, Worbes 1995)</w:t>
      </w:r>
      <w:r>
        <w:fldChar w:fldCharType="end"/>
      </w:r>
      <w:r>
        <w:t>.  Lacking this quantitative basis, we are limited in our understanding of how growth rates affect tree dynamics in savannas.</w:t>
      </w:r>
    </w:p>
    <w:p w14:paraId="38237673" w14:textId="5C771A6F" w:rsidR="0046730B" w:rsidRDefault="00AD273D" w:rsidP="00784D7A">
      <w:pPr>
        <w:ind w:firstLine="0"/>
      </w:pPr>
      <w:r>
        <w:tab/>
      </w:r>
      <w:r w:rsidR="00F715A8">
        <w:t>Our</w:t>
      </w:r>
      <w:r>
        <w:t xml:space="preserve"> model suggests that probability of escape is highly sensitiv</w:t>
      </w:r>
      <w:r w:rsidR="002767C4">
        <w:t xml:space="preserve">e to mean fire return intervals and largely </w:t>
      </w:r>
      <w:r w:rsidR="00FE507A">
        <w:t xml:space="preserve">decoupled from intensity and growth rates. </w:t>
      </w:r>
      <w:r w:rsidR="009D6403">
        <w:t xml:space="preserve">Intensity can vary a great deal within a MAR scenario, which may drive this weak linkage. </w:t>
      </w:r>
      <w:r w:rsidR="0013617D">
        <w:t xml:space="preserve">Weather </w:t>
      </w:r>
      <w:r w:rsidR="00DD60DC">
        <w:t xml:space="preserve">(wind, relative humidity, etc.) </w:t>
      </w:r>
      <w:r w:rsidR="0013617D">
        <w:t xml:space="preserve">and </w:t>
      </w:r>
      <w:r w:rsidR="006C4B8F">
        <w:t xml:space="preserve">fuel moisture scenarios greatly affect </w:t>
      </w:r>
      <w:r w:rsidR="006D6D33">
        <w:t>fire behavior and consequently fire intensity</w:t>
      </w:r>
      <w:r w:rsidR="00C03140">
        <w:t>, even when combustible fuel is held constant</w:t>
      </w:r>
      <w:r w:rsidR="002A69E1">
        <w:t xml:space="preserve"> </w:t>
      </w:r>
      <w:r w:rsidR="002A69E1">
        <w:fldChar w:fldCharType="begin"/>
      </w:r>
      <w:r w:rsidR="00082E77">
        <w:instrText xml:space="preserve"> ADDIN PAPERS2_CITATIONS &lt;citation&gt;&lt;uuid&gt;B58B35E0-7A3B-4CC4-B846-ECDD1C9D3718&lt;/uuid&gt;&lt;priority&gt;0&lt;/priority&gt;&lt;publications&gt;&lt;publication&gt;&lt;publication_date&gt;99197200001200000000200000&lt;/publication_date&gt;&lt;startpage&gt;1&lt;/startpage&gt;&lt;endpage&gt;48&lt;/endpage&gt;&lt;title&gt;A mathematical model for predicting fire spread in wildland fuels&lt;/title&gt;&lt;uuid&gt;5EBE26C5-857B-4B44-BB0E-BCECACE7E69C&lt;/uuid&gt;&lt;subtype&gt;1&lt;/subtype&gt;&lt;publisher&gt;Intermountain Forest and Range Experiment Station, US Forest Service, US. Department of Agriculture&lt;/publisher&gt;&lt;type&gt;0&lt;/type&gt;&lt;place&gt;Ogden, Utah 84401&lt;/place&gt;&lt;citekey&gt;Rothermel:1972tp&lt;/citekey&gt;&lt;url&gt;http://www.snap.uaf.edu/webshared/JenNorthway/AKFireModelingWorkshop/AKFireModelingWkshp/FSPro%20Analysis%20Guide%20References/Rothermel%201972%20INT-115.pdf&lt;/url&gt;&lt;authors&gt;&lt;author&gt;&lt;firstName&gt;R&lt;/firstName&gt;&lt;middleNames&gt;C&lt;/middleNames&gt;&lt;lastName&gt;Rothermel&lt;/lastName&gt;&lt;/author&gt;&lt;/authors&gt;&lt;/publication&gt;&lt;publication&gt;&lt;uuid&gt;B22B5564-20F3-4979-8333-6E6D53AAD7F3&lt;/uuid&gt;&lt;volume&gt;2&lt;/volume&gt;&lt;doi&gt;10.1080/02566702.1985.9648000&lt;/doi&gt;&lt;startpage&gt;17&lt;/startpage&gt;&lt;publication_date&gt;99201010291200000000222000&lt;/publication_date&gt;&lt;url&gt;http://www.tandfonline.com/doi/abs/10.1080/02566702.1985.9648000&lt;/url&gt;&lt;citekey&gt;Trollope:1985wj&lt;/citekey&gt;&lt;type&gt;400&lt;/type&gt;&lt;title&gt;Fire behaviour in the Kruger National Park&lt;/title&gt;&lt;publisher&gt; Taylor &amp;amp; Francis Group&lt;/publisher&gt;&lt;number&gt;2&lt;/number&gt;&lt;subtype&gt;400&lt;/subtype&gt;&lt;endpage&gt;22&lt;/endpage&gt;&lt;bundle&gt;&lt;publication&gt;&lt;url&gt;http://dx.doi.org&lt;/url&gt;&lt;title&gt;dx.doi.org&lt;/title&gt;&lt;type&gt;-100&lt;/type&gt;&lt;subtype&gt;-100&lt;/subtype&gt;&lt;uuid&gt;C821709F-6EFD-49C3-8E68-23C43C6B1EC2&lt;/uuid&gt;&lt;/publication&gt;&lt;/bundle&gt;&lt;authors&gt;&lt;author&gt;&lt;firstName&gt;W&lt;/firstName&gt;&lt;middleNames&gt;S W&lt;/middleNames&gt;&lt;lastName&gt;Trollope&lt;/lastName&gt;&lt;/author&gt;&lt;author&gt;&lt;firstName&gt;A&lt;/firstName&gt;&lt;middleNames&gt;L F&lt;/middleNames&gt;&lt;lastName&gt;Potgieter&lt;/lastName&gt;&lt;/author&gt;&lt;/authors&gt;&lt;/publication&gt;&lt;/publications&gt;&lt;cites&gt;&lt;/cites&gt;&lt;/citation&gt;</w:instrText>
      </w:r>
      <w:r w:rsidR="002A69E1">
        <w:fldChar w:fldCharType="separate"/>
      </w:r>
      <w:r w:rsidR="002A69E1">
        <w:rPr>
          <w:rFonts w:cs="Times New Roman"/>
        </w:rPr>
        <w:t>(Rothermel 1972, Trollope and Potgieter 2010)</w:t>
      </w:r>
      <w:r w:rsidR="002A69E1">
        <w:fldChar w:fldCharType="end"/>
      </w:r>
      <w:r w:rsidR="00C03140">
        <w:t xml:space="preserve">. </w:t>
      </w:r>
      <w:r w:rsidR="00280710">
        <w:t xml:space="preserve">It is possible to see a wide variety of different fire intensities even with the same fuel load, which may account for the variation </w:t>
      </w:r>
      <w:r w:rsidR="002479AC">
        <w:t>in intensities found within the EBPs sampled</w:t>
      </w:r>
      <w:r w:rsidR="00280710">
        <w:t>.</w:t>
      </w:r>
    </w:p>
    <w:p w14:paraId="3881C1EF" w14:textId="17AEEAC7" w:rsidR="0046730B" w:rsidRDefault="004E558C" w:rsidP="0046730B">
      <w:r>
        <w:t xml:space="preserve">Our study, along with many others on savanna fire dynamics, may be biased by the Experimental Burn Plots. </w:t>
      </w:r>
      <w:r w:rsidR="00357DFE">
        <w:t>T</w:t>
      </w:r>
      <w:r w:rsidR="0046730B">
        <w:t xml:space="preserve">he </w:t>
      </w:r>
      <w:r>
        <w:t xml:space="preserve">commonly cited </w:t>
      </w:r>
      <w:r w:rsidR="0046730B">
        <w:t xml:space="preserve">relationships between fire weather variables and fire intensity, as well as the relationship between intensity and </w:t>
      </w:r>
      <w:proofErr w:type="spellStart"/>
      <w:r w:rsidR="0046730B">
        <w:t>topkill</w:t>
      </w:r>
      <w:proofErr w:type="spellEnd"/>
      <w:r w:rsidR="0046730B">
        <w:t xml:space="preserve">, are </w:t>
      </w:r>
      <w:r w:rsidR="0046730B">
        <w:lastRenderedPageBreak/>
        <w:t>all derived from experimental burns</w:t>
      </w:r>
      <w:r>
        <w:t xml:space="preserve"> (</w:t>
      </w:r>
      <w:r w:rsidRPr="00D6753C">
        <w:rPr>
          <w:i/>
        </w:rPr>
        <w:t>e.g.</w:t>
      </w:r>
      <w:r>
        <w:t xml:space="preserve">, </w:t>
      </w:r>
      <w:proofErr w:type="spellStart"/>
      <w:r>
        <w:t>Govender</w:t>
      </w:r>
      <w:proofErr w:type="spellEnd"/>
      <w:r>
        <w:t xml:space="preserve"> </w:t>
      </w:r>
      <w:r w:rsidR="00EC4725">
        <w:t>et al. 2006, Higgins et al. 2000</w:t>
      </w:r>
      <w:r>
        <w:t xml:space="preserve">, </w:t>
      </w:r>
      <w:r w:rsidR="00EC4725">
        <w:t xml:space="preserve">Higgins et al. 2012, </w:t>
      </w:r>
      <w:r>
        <w:t>etc.)</w:t>
      </w:r>
      <w:r w:rsidR="0046730B">
        <w:t xml:space="preserve">. </w:t>
      </w:r>
      <w:r w:rsidR="005A11BA">
        <w:t xml:space="preserve">These prescribed fires </w:t>
      </w:r>
      <w:r>
        <w:t xml:space="preserve">upon which these studies are based </w:t>
      </w:r>
      <w:r w:rsidR="005A11BA">
        <w:t xml:space="preserve">are naturally more conservative than wildfires. Fire managers are more likely to light fires on days where control is </w:t>
      </w:r>
      <w:r w:rsidR="00AD0A4B">
        <w:t xml:space="preserve">easy; this necessarily excludes days with lower relative humidity, higher wind speeds, or lower fuel moistures across size classes. </w:t>
      </w:r>
      <w:r w:rsidR="007F4850">
        <w:t xml:space="preserve">Thus the sampling space is biased towards more tame fires. </w:t>
      </w:r>
      <w:r w:rsidR="00AD0A4B">
        <w:t>Although there have been recent efforts to experiment with higher intensity fires in savannas, the bulk of the literature focuses on fires of relatively lower intensity</w:t>
      </w:r>
      <w:r w:rsidR="00C8363F">
        <w:t xml:space="preserve"> </w:t>
      </w:r>
      <w:r w:rsidR="00CD0CC3">
        <w:fldChar w:fldCharType="begin"/>
      </w:r>
      <w:r w:rsidR="00082E77">
        <w:instrText xml:space="preserve"> ADDIN PAPERS2_CITATIONS &lt;citation&gt;&lt;uuid&gt;300BBF99-B3E0-4D5B-A95B-CCCAE19D828A&lt;/uuid&gt;&lt;priority&gt;0&lt;/priority&gt;&lt;publications&gt;&lt;publication&gt;&lt;volume&gt;97&lt;/volume&gt;&lt;publication_date&gt;99201100001200000000200000&lt;/publication_date&gt;&lt;number&gt;2&lt;/number&gt;&lt;title&gt;Firestorms in savanna and forest ecosytems: curse or cure?&lt;/title&gt;&lt;uuid&gt;D3AB46DB-8075-4DD5-A4AD-4151725B426A&lt;/uuid&gt;&lt;subtype&gt;400&lt;/subtype&gt;&lt;type&gt;400&lt;/type&gt;&lt;citekey&gt;Browne:2011tj&lt;/citekey&gt;&lt;url&gt;http://www.sabinet.co.za/abstracts/veld/veld_v97_n2_a19.html&lt;/url&gt;&lt;bundle&gt;&lt;publication&gt;&lt;title&gt;Veld &amp;amp; Flora&lt;/title&gt;&lt;type&gt;-100&lt;/type&gt;&lt;subtype&gt;-100&lt;/subtype&gt;&lt;uuid&gt;D5D68B52-8338-43A5-8068-FC5F66E5481F&lt;/uuid&gt;&lt;/publication&gt;&lt;/bundle&gt;&lt;authors&gt;&lt;author&gt;&lt;firstName&gt;Catherine&lt;/firstName&gt;&lt;lastName&gt;Browne&lt;/lastName&gt;&lt;/author&gt;&lt;author&gt;&lt;firstName&gt;William&lt;/firstName&gt;&lt;middleNames&gt;J&lt;/middleNames&gt;&lt;lastName&gt;Bond&lt;/lastName&gt;&lt;/author&gt;&lt;/authors&gt;&lt;/publication&gt;&lt;/publications&gt;&lt;cites&gt;&lt;/cites&gt;&lt;/citation&gt;</w:instrText>
      </w:r>
      <w:r w:rsidR="00CD0CC3">
        <w:fldChar w:fldCharType="separate"/>
      </w:r>
      <w:r w:rsidR="00714097">
        <w:rPr>
          <w:rFonts w:cs="Times New Roman"/>
        </w:rPr>
        <w:t>(Browne and Bond 2011)</w:t>
      </w:r>
      <w:r w:rsidR="00CD0CC3">
        <w:fldChar w:fldCharType="end"/>
      </w:r>
      <w:r w:rsidR="00C8363F">
        <w:t>.</w:t>
      </w:r>
      <w:r w:rsidR="00AD0A4B">
        <w:t xml:space="preserve"> </w:t>
      </w:r>
      <w:r w:rsidR="005A11BA">
        <w:t xml:space="preserve"> </w:t>
      </w:r>
      <w:r w:rsidR="00E1799F">
        <w:t xml:space="preserve">These fires may be </w:t>
      </w:r>
      <w:r w:rsidR="0018714A">
        <w:t>of little impact to highly fire adapted species such as savanna trees</w:t>
      </w:r>
      <w:r w:rsidR="00C8363F">
        <w:t>; only larger, more intense fires may provide the “heavy lifting” to truly affect tree dynamics</w:t>
      </w:r>
      <w:r w:rsidR="00D070DA">
        <w:t xml:space="preserve"> </w:t>
      </w:r>
    </w:p>
    <w:p w14:paraId="139E588A" w14:textId="0268713E" w:rsidR="008801ED" w:rsidRDefault="008801ED" w:rsidP="008801ED">
      <w:r>
        <w:t xml:space="preserve">Empirical descriptions of the effects of fire frequency and rainfall on tree dynamics show a variety of results </w:t>
      </w:r>
      <w:r>
        <w:fldChar w:fldCharType="begin"/>
      </w:r>
      <w:r w:rsidR="00082E77">
        <w:instrText xml:space="preserve"> ADDIN PAPERS2_CITATIONS &lt;citation&gt;&lt;uuid&gt;D7D1B29A-EA6F-4343-A956-F59877057D93&lt;/uuid&gt;&lt;priority&gt;0&lt;/priority&gt;&lt;publications&gt;&lt;publication&gt;&lt;publication_date&gt;99200000001200000000200000&lt;/publication_date&gt;&lt;title&gt;Impact of fire frequency on woody community structure and soil nutrients in the Kruger National Park&lt;/title&gt;&lt;uuid&gt;A7BBA5BD-11F7-4C08-B6D9-B33758B44984&lt;/uuid&gt;&lt;subtype&gt;400&lt;/subtype&gt;&lt;type&gt;400&lt;/type&gt;&lt;citekey&gt;Shackleton:2000wc&lt;/citekey&gt;&lt;url&gt;http://koedoe.co.za/index.php/koedoe/article/viewArticle/210&lt;/url&gt;&lt;bundle&gt;&lt;publication&gt;&lt;title&gt;Koedoe&lt;/title&gt;&lt;type&gt;-100&lt;/type&gt;&lt;subtype&gt;-100&lt;/subtype&gt;&lt;uuid&gt;7229E329-8360-4969-A2C7-35E845DD9005&lt;/uuid&gt;&lt;/publication&gt;&lt;/bundle&gt;&lt;authors&gt;&lt;author&gt;&lt;firstName&gt;C&lt;/firstName&gt;&lt;middleNames&gt;M&lt;/middleNames&gt;&lt;lastName&gt;Shackleton&lt;/lastName&gt;&lt;/author&gt;&lt;author&gt;&lt;firstName&gt;Robert&lt;/firstName&gt;&lt;middleNames&gt;J&lt;/middleNames&gt;&lt;lastName&gt;Scholes&lt;/lastName&gt;&lt;/author&gt;&lt;/authors&gt;&lt;/publication&gt;&lt;publication&gt;&lt;uuid&gt;EA8AD1B2-6830-4F8B-9B60-2B9052FD87F4&lt;/uuid&gt;&lt;volume&gt;77&lt;/volume&gt;&lt;doi&gt;10.1016/j.sajb.2010.07.014&lt;/doi&gt;&lt;startpage&gt;184&lt;/startpage&gt;&lt;publication_date&gt;99201101011200000000222000&lt;/publication_date&gt;&lt;url&gt;http://dx.doi.org/10.1016/j.sajb.2010.07.014&lt;/url&gt;&lt;citekey&gt;Shackleton:2011ck&lt;/citekey&gt;&lt;type&gt;400&lt;/type&gt;&lt;title&gt;Above ground woody community attributes, biomass and carbon stocks along a rainfall gradient in the savannas of the central lowveld, South Africa&lt;/title&gt;&lt;publisher&gt;Elsevier B.V.&lt;/publisher&gt;&lt;number&gt;1&lt;/number&gt;&lt;subtype&gt;400&lt;/subtype&gt;&lt;endpage&gt;192&lt;/endpage&gt;&lt;bundle&gt;&lt;publication&gt;&lt;publisher&gt;South African Association of Botanists&lt;/publisher&gt;&lt;title&gt;South African Journal of Botany&lt;/title&gt;&lt;type&gt;-100&lt;/type&gt;&lt;subtype&gt;-100&lt;/subtype&gt;&lt;uuid&gt;FC969118-6572-44C3-A4DD-F55A4F99A117&lt;/uuid&gt;&lt;/publication&gt;&lt;/bundle&gt;&lt;authors&gt;&lt;author&gt;&lt;firstName&gt;C&lt;/firstName&gt;&lt;middleNames&gt;M&lt;/middleNames&gt;&lt;lastName&gt;Shackleton&lt;/lastName&gt;&lt;/author&gt;&lt;author&gt;&lt;firstName&gt;Robert&lt;/firstName&gt;&lt;middleNames&gt;J&lt;/middleNames&gt;&lt;lastName&gt;Scholes&lt;/lastName&gt;&lt;/author&gt;&lt;/authors&gt;&lt;/publication&gt;&lt;publication&gt;&lt;uuid&gt;DDA01FED-ABB1-4C0A-87D8-1A92179275FB&lt;/uuid&gt;&lt;volume&gt;88&lt;/volume&gt;&lt;startpage&gt;1119&lt;/startpage&gt;&lt;publication_date&gt;99200701011200000000222000&lt;/publication_date&gt;&lt;url&gt;http://www.jstor.org/stable/27651211&lt;/url&gt;&lt;citekey&gt;Higgins:2007vf&lt;/citekey&gt;&lt;type&gt;400&lt;/type&gt;&lt;title&gt;Effects of Four Decades of Fire Manipulation on Woody Vegetation Structure in Savanna&lt;/title&gt;&lt;publisher&gt;Ecological Society of America&lt;/publisher&gt;&lt;number&gt;5&lt;/number&gt;&lt;subtype&gt;400&lt;/subtype&gt;&lt;endpage&gt;1125&lt;/endpage&gt;&lt;bundle&gt;&lt;publication&gt;&lt;publisher&gt;The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Edmund&lt;/firstName&gt;&lt;middleNames&gt;C&lt;/middleNames&gt;&lt;lastName&gt;February&lt;/lastName&gt;&lt;/author&gt;&lt;author&gt;&lt;firstName&gt;Andries&lt;/firstName&gt;&lt;lastName&gt;Bronn&lt;/lastName&gt;&lt;/author&gt;&lt;author&gt;&lt;firstName&gt;Douglas&lt;/firstName&gt;&lt;middleNames&gt;I W&lt;/middleNames&gt;&lt;lastName&gt;Euston-Brown&lt;/lastName&gt;&lt;/author&gt;&lt;author&gt;&lt;firstName&gt;Beukes&lt;/firstName&gt;&lt;lastName&gt;Enslin&lt;/lastName&gt;&lt;/author&gt;&lt;author&gt;&lt;firstName&gt;Navashni&lt;/firstName&gt;&lt;lastName&gt;Govender&lt;/lastName&gt;&lt;/author&gt;&lt;author&gt;&lt;firstName&gt;Louise&lt;/firstName&gt;&lt;lastName&gt;Rademan&lt;/lastName&gt;&lt;/author&gt;&lt;author&gt;&lt;firstName&gt;Sean&lt;/firstName&gt;&lt;lastName&gt;O'Regan&lt;/lastName&gt;&lt;/author&gt;&lt;author&gt;&lt;firstName&gt;Andre&lt;/firstName&gt;&lt;middleNames&gt;L F&lt;/middleNames&gt;&lt;lastName&gt;Potgieter&lt;/lastName&gt;&lt;/author&gt;&lt;author&gt;&lt;firstName&gt;Simon&lt;/firstName&gt;&lt;lastName&gt;Scheiter&lt;/lastName&gt;&lt;/author&gt;&lt;author&gt;&lt;firstName&gt;Richard&lt;/firstName&gt;&lt;lastName&gt;Sowry&lt;/lastName&gt;&lt;/author&gt;&lt;author&gt;&lt;firstName&gt;Lynn&lt;/firstName&gt;&lt;lastName&gt;Trollope&lt;/lastName&gt;&lt;/author&gt;&lt;author&gt;&lt;firstName&gt;W&lt;/firstName&gt;&lt;middleNames&gt;S W&lt;/middleNames&gt;&lt;lastName&gt;Trollope&lt;/lastName&gt;&lt;/author&gt;&lt;/authors&gt;&lt;/publication&gt;&lt;publication&gt;&lt;publication_date&gt;99201000001200000000200000&lt;/publication_date&gt;&lt;title&gt;Effects of fire on woody vegetation structure in African savanna&lt;/title&gt;&lt;uuid&gt;155B057C-41B6-4009-949F-FF86D7AB4116&lt;/uuid&gt;&lt;subtype&gt;400&lt;/subtype&gt;&lt;type&gt;400&lt;/type&gt;&lt;citekey&gt;Smit:2010tg&lt;/citekey&gt;&lt;url&gt;http://www.esajournals.org/doi/abs/10.1890/09-0929.1&lt;/url&gt;&lt;bundle&gt;&lt;publication&gt;&lt;title&gt;Ecological …&lt;/title&gt;&lt;type&gt;-100&lt;/type&gt;&lt;subtype&gt;-100&lt;/subtype&gt;&lt;uuid&gt;4C4500EC-6AE7-4E84-A55D-E43B566DA6A1&lt;/uuid&gt;&lt;/publication&gt;&lt;/bundle&gt;&lt;authors&gt;&lt;author&gt;&lt;firstName&gt;Izak&lt;/firstName&gt;&lt;middleNames&gt;P J&lt;/middleNames&gt;&lt;lastName&gt;Smit&lt;/lastName&gt;&lt;/author&gt;&lt;author&gt;&lt;firstName&gt;GP&lt;/firstName&gt;&lt;lastName&gt;Asner&lt;/lastName&gt;&lt;/author&gt;&lt;author&gt;&lt;firstName&gt;Navashni&lt;/firstName&gt;&lt;lastName&gt;Govender&lt;/lastName&gt;&lt;/author&gt;&lt;/authors&gt;&lt;/publication&gt;&lt;/publications&gt;&lt;cites&gt;&lt;/cites&gt;&lt;/citation&gt;</w:instrText>
      </w:r>
      <w:r>
        <w:fldChar w:fldCharType="separate"/>
      </w:r>
      <w:r w:rsidR="00714097">
        <w:rPr>
          <w:rFonts w:cs="Times New Roman"/>
        </w:rPr>
        <w:t>(Shackleton and Scholes 2000, Higgins et al. 2007, Smit et al. 2010, Shackleton and Scholes 2011)</w:t>
      </w:r>
      <w:r>
        <w:fldChar w:fldCharType="end"/>
      </w:r>
      <w:r>
        <w:t>. After sampling at one of the more arid Experimental Burn Plots (</w:t>
      </w:r>
      <w:proofErr w:type="spellStart"/>
      <w:r>
        <w:t>Satara</w:t>
      </w:r>
      <w:proofErr w:type="spellEnd"/>
      <w:r>
        <w:t xml:space="preserve">), </w:t>
      </w:r>
      <w:proofErr w:type="spellStart"/>
      <w:r>
        <w:t>Shackleton</w:t>
      </w:r>
      <w:proofErr w:type="spellEnd"/>
      <w:r>
        <w:t xml:space="preserve"> and Scholes (</w:t>
      </w:r>
      <w:r w:rsidRPr="00DE41A0">
        <w:t>2000</w:t>
      </w:r>
      <w:r>
        <w:rPr>
          <w:b/>
        </w:rPr>
        <w:t>)</w:t>
      </w:r>
      <w:r>
        <w:t xml:space="preserve"> found tree heights decreased with fire frequency. Higgins et al. (2007) found similar results, noting that fire frequency affects tree biomass and structure, but not density. This was supported by </w:t>
      </w:r>
      <w:proofErr w:type="spellStart"/>
      <w:r>
        <w:t>Smit</w:t>
      </w:r>
      <w:proofErr w:type="spellEnd"/>
      <w:r>
        <w:t xml:space="preserve"> et al. (2010), who found that fire had greater absolute effects at reducing biomass in wetter, denser savannas, but relative effects were greater in drier sites. Across a rainfall gradient from 484±32 – 1161±225, </w:t>
      </w:r>
      <w:proofErr w:type="spellStart"/>
      <w:r>
        <w:t>Shackleton</w:t>
      </w:r>
      <w:proofErr w:type="spellEnd"/>
      <w:r>
        <w:t xml:space="preserve"> and Scholes (2011) found evidence for increasing tree biomass, density, and height with increasing MAR. </w:t>
      </w:r>
      <w:r w:rsidR="0098169A">
        <w:t xml:space="preserve"> </w:t>
      </w:r>
      <w:r w:rsidR="00EE110D">
        <w:t>Interestingly, our modeled decreases in probability of escape occur around 650 mm yr</w:t>
      </w:r>
      <w:r w:rsidR="00EE110D" w:rsidRPr="00EE110D">
        <w:rPr>
          <w:vertAlign w:val="superscript"/>
        </w:rPr>
        <w:t>-1</w:t>
      </w:r>
      <w:r w:rsidR="00EE110D">
        <w:t xml:space="preserve"> MAR, which is also approximately the cutoff between drier, resource limited savannas and wetter, disturbance limited savannas </w:t>
      </w:r>
      <w:r w:rsidR="002F08B4">
        <w:fldChar w:fldCharType="begin"/>
      </w:r>
      <w:r w:rsidR="00082E77">
        <w:instrText xml:space="preserve"> ADDIN PAPERS2_CITATIONS &lt;citation&gt;&lt;uuid&gt;5757D267-6E21-4CDE-B411-CF61EB6B1C20&lt;/uuid&gt;&lt;priority&gt;0&lt;/priority&gt;&lt;publications&gt;&lt;publication&gt;&lt;volume&gt;438&lt;/volume&gt;&lt;number&gt;7069&lt;/number&gt;&lt;doi&gt;10.1038/nature04070&lt;/doi&gt;&lt;startpage&gt;846&lt;/startpage&gt;&lt;title&gt;Determinants of woody cover in African savannas&lt;/title&gt;&lt;uuid&gt;B954F0A9-BC69-416E-BAC8-45FC0375D696&lt;/uuid&gt;&lt;subtype&gt;400&lt;/subtype&gt;&lt;endpage&gt;849&lt;/endpage&gt;&lt;type&gt;400&lt;/type&gt;&lt;citekey&gt;Sankaran:2005gw&lt;/citekey&gt;&lt;publication_date&gt;99200512081200000000222000&lt;/publication_date&gt;&lt;bundle&gt;&lt;publication&gt;&lt;publisher&gt;Nature Publishing Group&lt;/publisher&gt;&lt;title&gt;Nature&lt;/title&gt;&lt;type&gt;-100&lt;/type&gt;&lt;subtype&gt;-100&lt;/subtype&gt;&lt;uuid&gt;943D1651-595F-4CE6-9219-0CCE2D4D442D&lt;/uuid&gt;&lt;/publication&gt;&lt;/bundle&gt;&lt;authors&gt;&lt;author&gt;&lt;firstName&gt;Mahesh&lt;/firstName&gt;&lt;lastName&gt;Sankaran&lt;/lastName&gt;&lt;/author&gt;&lt;author&gt;&lt;firstName&gt;Niall&lt;/firstName&gt;&lt;middleNames&gt;P&lt;/middleNames&gt;&lt;lastName&gt;Hanan&lt;/lastName&gt;&lt;/author&gt;&lt;author&gt;&lt;firstName&gt;Robert&lt;/firstName&gt;&lt;middleNames&gt;J&lt;/middleNames&gt;&lt;lastName&gt;Scholes&lt;/lastName&gt;&lt;/author&gt;&lt;author&gt;&lt;firstName&gt;Jayashree&lt;/firstName&gt;&lt;lastName&gt;Ratnam&lt;/lastName&gt;&lt;/author&gt;&lt;author&gt;&lt;firstName&gt;D&lt;/firstName&gt;&lt;middleNames&gt;J&lt;/middleNames&gt;&lt;lastName&gt;Augustine&lt;/lastName&gt;&lt;/author&gt;&lt;author&gt;&lt;firstName&gt;Brian&lt;/firstName&gt;&lt;middleNames&gt;S&lt;/middleNames&gt;&lt;lastName&gt;Cade&lt;/lastName&gt;&lt;/author&gt;&lt;author&gt;&lt;firstName&gt;Jacques&lt;/firstName&gt;&lt;lastName&gt;Gignoux&lt;/lastName&gt;&lt;/author&gt;&lt;author&gt;&lt;firstName&gt;SI&lt;/firstName&gt;&lt;lastName&gt;Higgins&lt;/lastName&gt;&lt;/author&gt;&lt;author&gt;&lt;nonDroppingParticle&gt;Le&lt;/nonDroppingParticle&gt;&lt;firstName&gt;Xavier&lt;/firstName&gt;&lt;lastName&gt;Roux&lt;/lastName&gt;&lt;/author&gt;&lt;author&gt;&lt;firstName&gt;Fulco&lt;/firstName&gt;&lt;lastName&gt;Ludwig&lt;/lastName&gt;&lt;/author&gt;&lt;author&gt;&lt;firstName&gt;Jonas&lt;/firstName&gt;&lt;lastName&gt;Ardo&lt;/lastName&gt;&lt;/author&gt;&lt;author&gt;&lt;firstName&gt;Feetham&lt;/firstName&gt;&lt;lastName&gt;Banyikwa&lt;/lastName&gt;&lt;/author&gt;&lt;author&gt;&lt;firstName&gt;Andries&lt;/firstName&gt;&lt;lastName&gt;Bronn&lt;/lastName&gt;&lt;/author&gt;&lt;author&gt;&lt;firstName&gt;Gabriela&lt;/firstName&gt;&lt;lastName&gt;Bucini&lt;/lastName&gt;&lt;/author&gt;&lt;author&gt;&lt;firstName&gt;KK&lt;/firstName&gt;&lt;middleNames&gt;K&lt;/middleNames&gt;&lt;lastName&gt;Caylor&lt;/lastName&gt;&lt;/author&gt;&lt;author&gt;&lt;firstName&gt;Michael&lt;/firstName&gt;&lt;middleNames&gt;B&lt;/middleNames&gt;&lt;lastName&gt;Coughenour&lt;/lastName&gt;&lt;/author&gt;&lt;author&gt;&lt;firstName&gt;Alioune&lt;/firstName&gt;&lt;lastName&gt;Diouf&lt;/lastName&gt;&lt;/author&gt;&lt;author&gt;&lt;firstName&gt;Wellington&lt;/firstName&gt;&lt;lastName&gt;Ekaya&lt;/lastName&gt;&lt;/author&gt;&lt;author&gt;&lt;firstName&gt;Christie&lt;/firstName&gt;&lt;middleNames&gt;J&lt;/middleNames&gt;&lt;lastName&gt;Feral&lt;/lastName&gt;&lt;/author&gt;&lt;author&gt;&lt;firstName&gt;Edmund&lt;/firstName&gt;&lt;middleNames&gt;C&lt;/middleNames&gt;&lt;lastName&gt;February&lt;/lastName&gt;&lt;/author&gt;&lt;author&gt;&lt;firstName&gt;P&lt;/firstName&gt;&lt;middleNames&gt;G H&lt;/middleNames&gt;&lt;lastName&gt;Frost&lt;/lastName&gt;&lt;/author&gt;&lt;author&gt;&lt;firstName&gt;Pierre&lt;/firstName&gt;&lt;lastName&gt;Hiernaux&lt;/lastName&gt;&lt;/author&gt;&lt;author&gt;&lt;firstName&gt;Halszka&lt;/firstName&gt;&lt;lastName&gt;Hrabar&lt;/lastName&gt;&lt;/author&gt;&lt;author&gt;&lt;firstName&gt;Kristine&lt;/firstName&gt;&lt;middleNames&gt;L&lt;/middleNames&gt;&lt;lastName&gt;Metzger&lt;/lastName&gt;&lt;/author&gt;&lt;author&gt;&lt;firstName&gt;Herbert&lt;/firstName&gt;&lt;middleNames&gt;H T&lt;/middleNames&gt;&lt;lastName&gt;Prins&lt;/lastName&gt;&lt;/author&gt;&lt;author&gt;&lt;firstName&gt;Susan&lt;/firstName&gt;&lt;lastName&gt;Ringrose&lt;/lastName&gt;&lt;/author&gt;&lt;author&gt;&lt;firstName&gt;William&lt;/firstName&gt;&lt;lastName&gt;Sea&lt;/lastName&gt;&lt;/author&gt;&lt;author&gt;&lt;firstName&gt;Jörg&lt;/firstName&gt;&lt;lastName&gt;Tews&lt;/lastName&gt;&lt;/author&gt;&lt;author&gt;&lt;firstName&gt;Jeff&lt;/firstName&gt;&lt;lastName&gt;Worden&lt;/lastName&gt;&lt;/author&gt;&lt;author&gt;&lt;firstName&gt;Nick&lt;/firstName&gt;&lt;lastName&gt;Zambatis&lt;/lastName&gt;&lt;/author&gt;&lt;/authors&gt;&lt;/publication&gt;&lt;/publications&gt;&lt;cites&gt;&lt;/cites&gt;&lt;/citation&gt;</w:instrText>
      </w:r>
      <w:r w:rsidR="002F08B4">
        <w:fldChar w:fldCharType="separate"/>
      </w:r>
      <w:r w:rsidR="00C86EBF">
        <w:rPr>
          <w:rFonts w:cs="Times New Roman"/>
        </w:rPr>
        <w:t>(Sankaran et al. 2005)</w:t>
      </w:r>
      <w:r w:rsidR="002F08B4">
        <w:fldChar w:fldCharType="end"/>
      </w:r>
      <w:r w:rsidR="00EE110D">
        <w:t xml:space="preserve"> </w:t>
      </w:r>
      <w:r w:rsidR="0098169A">
        <w:t xml:space="preserve">Overall, these support our </w:t>
      </w:r>
      <w:r w:rsidR="0076102B">
        <w:t xml:space="preserve">general </w:t>
      </w:r>
      <w:r w:rsidR="0076102B">
        <w:lastRenderedPageBreak/>
        <w:t>findings</w:t>
      </w:r>
      <w:r w:rsidR="0098169A">
        <w:t xml:space="preserve"> that fire limits tree recruitment more in wetter </w:t>
      </w:r>
      <w:r w:rsidR="0076102B">
        <w:t>savannas than in drier savannas as well as the</w:t>
      </w:r>
      <w:r w:rsidR="00F86E21">
        <w:t xml:space="preserve"> observed effects of fire frequency.</w:t>
      </w:r>
    </w:p>
    <w:p w14:paraId="572DBE88" w14:textId="3B7F879E" w:rsidR="00D93865" w:rsidRPr="00D93865" w:rsidRDefault="0098169A" w:rsidP="00D93865">
      <w:r>
        <w:t>A key element that is not included in this model, and remains a difficult component to include, is the interactin</w:t>
      </w:r>
      <w:r w:rsidR="0076102B">
        <w:t xml:space="preserve">g roles of fire and herbivores, which has </w:t>
      </w:r>
      <w:r w:rsidR="00FE793E">
        <w:t xml:space="preserve">been noted </w:t>
      </w:r>
      <w:r w:rsidR="00343A13">
        <w:t>in previous research</w:t>
      </w:r>
      <w:r w:rsidR="00C86EBF">
        <w:t xml:space="preserve">. </w:t>
      </w:r>
      <w:r w:rsidR="00343A13">
        <w:t xml:space="preserve"> </w:t>
      </w:r>
      <w:r w:rsidR="00FE793E">
        <w:t>Tree growth rates</w:t>
      </w:r>
      <w:r w:rsidR="002333AD">
        <w:t xml:space="preserve"> in </w:t>
      </w:r>
      <w:r w:rsidR="00FE793E">
        <w:t xml:space="preserve">both dry and wet savannas have been shown to </w:t>
      </w:r>
      <w:r w:rsidR="00451A77">
        <w:t>increase when herbivory was reduced</w:t>
      </w:r>
      <w:r w:rsidR="00FE793E">
        <w:t xml:space="preserve"> </w:t>
      </w:r>
      <w:r w:rsidR="00FE793E">
        <w:fldChar w:fldCharType="begin"/>
      </w:r>
      <w:r w:rsidR="00082E77">
        <w:instrText xml:space="preserve"> ADDIN PAPERS2_CITATIONS &lt;citation&gt;&lt;uuid&gt;73ACC187-A6C8-4BD2-B812-9ABBB5022765&lt;/uuid&gt;&lt;priority&gt;0&lt;/priority&gt;&lt;publications&gt;&lt;publication&gt;&lt;uuid&gt;AD3AC83A-D773-4F60-A9BC-46A61B7181BF&lt;/uuid&gt;&lt;volume&gt;19&lt;/volume&gt;&lt;doi&gt;10.1890/08-1907.1&lt;/doi&gt;&lt;startpage&gt;1909&lt;/startpage&gt;&lt;publication_date&gt;99200909171200000000222000&lt;/publication_date&gt;&lt;url&gt;http://www.esajournals.org/doi/abs/10.1890/08-1907.1&lt;/url&gt;&lt;citekey&gt;Staver:2009em&lt;/citekey&gt;&lt;type&gt;400&lt;/type&gt;&lt;title&gt;Browsing and fire interact to suppress tree density in an African savanna&lt;/title&gt;&lt;publisher&gt; Ecological Society of America&lt;/publisher&gt;&lt;number&gt;7&lt;/number&gt;&lt;subtype&gt;400&lt;/subtype&gt;&lt;endpage&gt;1919&lt;/endpage&gt;&lt;bundle&gt;&lt;publication&gt;&lt;url&gt;http://dx.doi.org&lt;/url&gt;&lt;title&gt;dx.doi.org&lt;/title&gt;&lt;type&gt;-100&lt;/type&gt;&lt;subtype&gt;-100&lt;/subtype&gt;&lt;uuid&gt;123EC8B4-12D1-47FC-A1EC-58D7EB982937&lt;/uuid&gt;&lt;/publication&gt;&lt;/bundle&gt;&lt;authors&gt;&lt;author&gt;&lt;firstName&gt;A&lt;/firstName&gt;&lt;middleNames&gt;Carla&lt;/middleNames&gt;&lt;lastName&gt;Staver&lt;/lastName&gt;&lt;/author&gt;&lt;author&gt;&lt;firstName&gt;William&lt;/firstName&gt;&lt;middleNames&gt;J&lt;/middleNames&gt;&lt;lastName&gt;Bond&lt;/lastName&gt;&lt;/author&gt;&lt;author&gt;&lt;firstName&gt;William&lt;/firstName&gt;&lt;middleNames&gt;D&lt;/middleNames&gt;&lt;lastName&gt;Stock&lt;/lastName&gt;&lt;/author&gt;&lt;author&gt;&lt;lastName&gt;Rensburg&lt;/lastName&gt;&lt;nonDroppingParticle&gt;van&lt;/nonDroppingParticle&gt;&lt;firstName&gt;Sue&lt;/firstName&gt;&lt;middleNames&gt;J&lt;/middleNames&gt;&lt;/author&gt;&lt;author&gt;&lt;firstName&gt;Matthew&lt;/firstName&gt;&lt;middleNames&gt;S&lt;/middleNames&gt;&lt;lastName&gt;Waldram&lt;/lastName&gt;&lt;/author&gt;&lt;/authors&gt;&lt;/publication&gt;&lt;publication&gt;&lt;uuid&gt;A9411853-B2D7-4110-A27D-74120AEF1C08&lt;/uuid&gt;&lt;volume&gt;102&lt;/volume&gt;&lt;doi&gt;10.1111/1365-2745.12230&lt;/doi&gt;&lt;startpage&gt;595&lt;/startpage&gt;&lt;publication_date&gt;99201403141200000000222000&lt;/publication_date&gt;&lt;url&gt;http://doi.wiley.com/10.1111/1365-2745.12230&lt;/url&gt;&lt;citekey&gt;Staver:2014ce&lt;/citekey&gt;&lt;type&gt;400&lt;/type&gt;&lt;title&gt;Is there a ‘browse trap’? Dynamics of herbivore impacts on trees and grasses in an African savanna&lt;/title&gt;&lt;number&gt;3&lt;/number&gt;&lt;subtype&gt;400&lt;/subtype&gt;&lt;endpage&gt;602&lt;/endpage&gt;&lt;bundle&gt;&lt;publication&gt;&lt;publisher&gt;The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Ann&lt;/firstName&gt;&lt;middleNames&gt;Carla&lt;/middleNames&gt;&lt;lastName&gt;Staver&lt;/lastName&gt;&lt;/author&gt;&lt;author&gt;&lt;firstName&gt;William&lt;/firstName&gt;&lt;middleNames&gt;J&lt;/middleNames&gt;&lt;lastName&gt;Bond&lt;/lastName&gt;&lt;/author&gt;&lt;/authors&gt;&lt;editors&gt;&lt;author&gt;&lt;firstName&gt;Amy&lt;/firstName&gt;&lt;lastName&gt;Austin&lt;/lastName&gt;&lt;/author&gt;&lt;/editors&gt;&lt;/publication&gt;&lt;/publications&gt;&lt;cites&gt;&lt;/cites&gt;&lt;/citation&gt;</w:instrText>
      </w:r>
      <w:r w:rsidR="00FE793E">
        <w:fldChar w:fldCharType="separate"/>
      </w:r>
      <w:r w:rsidR="00C86EBF">
        <w:rPr>
          <w:rFonts w:cs="Times New Roman"/>
        </w:rPr>
        <w:t>(Staver et al. 2009, Staver and Bond 2014)</w:t>
      </w:r>
      <w:r w:rsidR="00FE793E">
        <w:fldChar w:fldCharType="end"/>
      </w:r>
      <w:r w:rsidR="002333AD">
        <w:t>, thus suggesting that in drier sites, trees may be growth limited by both reso</w:t>
      </w:r>
      <w:r w:rsidR="00CE5898">
        <w:t>urce availability and herbivory.</w:t>
      </w:r>
      <w:r w:rsidR="00451A77">
        <w:t xml:space="preserve"> Periods of decreased herbivore pressure could thus allow otherwise suppressed woody individuals to escape the fire trap. Similarly, the interactions of elephants and fire has been long show</w:t>
      </w:r>
      <w:r w:rsidR="001369C9">
        <w:t xml:space="preserve">n to increase tree mortality across </w:t>
      </w:r>
      <w:r w:rsidR="00451A77">
        <w:t xml:space="preserve">size classes </w:t>
      </w:r>
      <w:r w:rsidR="001369C9">
        <w:t>and change the structural composition of savannas</w:t>
      </w:r>
      <w:r w:rsidR="002E452E">
        <w:t xml:space="preserve"> </w:t>
      </w:r>
      <w:r w:rsidR="00FE793E">
        <w:fldChar w:fldCharType="begin"/>
      </w:r>
      <w:r w:rsidR="00082E77">
        <w:instrText xml:space="preserve"> ADDIN PAPERS2_CITATIONS &lt;citation&gt;&lt;uuid&gt;311C7760-5AB6-4717-A516-B7B0A002A189&lt;/uuid&gt;&lt;priority&gt;0&lt;/priority&gt;&lt;publications&gt;&lt;publication&gt;&lt;volume&gt;17&lt;/volume&gt;&lt;number&gt;2&lt;/number&gt;&lt;startpage&gt;558&lt;/startpage&gt;&lt;title&gt;Elephants, fire, and frost can determine community structure and composition in Kalahari woodlands&lt;/title&gt;&lt;uuid&gt;72D40B2E-F5BE-48EE-B8C8-E6C2984EF722&lt;/uuid&gt;&lt;subtype&gt;400&lt;/subtype&gt;&lt;endpage&gt;568&lt;/endpage&gt;&lt;type&gt;400&lt;/type&gt;&lt;citekey&gt;Holdo:2007tc&lt;/citekey&gt;&lt;publication_date&gt;99200700001200000000200000&lt;/publication_date&gt;&lt;bundle&gt;&lt;publication&gt;&lt;publisher&gt;Eco Soc America&lt;/publisher&gt;&lt;title&gt;Ecological Applications&lt;/title&gt;&lt;type&gt;-100&lt;/type&gt;&lt;subtype&gt;-100&lt;/subtype&gt;&lt;uuid&gt;3177BD10-F64F-4A56-BE70-3834FF433787&lt;/uuid&gt;&lt;/publication&gt;&lt;/bundle&gt;&lt;authors&gt;&lt;author&gt;&lt;firstName&gt;Ricardo&lt;/firstName&gt;&lt;middleNames&gt;M&lt;/middleNames&gt;&lt;lastName&gt;Holdo&lt;/lastName&gt;&lt;/author&gt;&lt;/authors&gt;&lt;/publication&gt;&lt;publication&gt;&lt;publication_date&gt;99200500001200000000200000&lt;/publication_date&gt;&lt;title&gt;A model-framed evaluation of elephant effects on tree and fire dynamics in African savannas&lt;/title&gt;&lt;uuid&gt;84F92696-EB05-4CF0-9F57-44B9D28E98AF&lt;/uuid&gt;&lt;subtype&gt;400&lt;/subtype&gt;&lt;type&gt;400&lt;/type&gt;&lt;citekey&gt;Baxter:2005wy&lt;/citekey&gt;&lt;url&gt;http://www.esajournals.org/doi/abs/10.1890/02-5382&lt;/url&gt;&lt;bundle&gt;&lt;publication&gt;&lt;publisher&gt;Eco Soc America&lt;/publisher&gt;&lt;title&gt;Ecological Applications&lt;/title&gt;&lt;type&gt;-100&lt;/type&gt;&lt;subtype&gt;-100&lt;/subtype&gt;&lt;uuid&gt;3177BD10-F64F-4A56-BE70-3834FF433787&lt;/uuid&gt;&lt;/publication&gt;&lt;/bundle&gt;&lt;authors&gt;&lt;author&gt;&lt;firstName&gt;PWJ&lt;/firstName&gt;&lt;lastName&gt;Baxter&lt;/lastName&gt;&lt;/author&gt;&lt;/authors&gt;&lt;/publication&gt;&lt;publication&gt;&lt;uuid&gt;34632B87-1996-48CC-9BDB-5D5B657ED89A&lt;/uuid&gt;&lt;volume&gt;17&lt;/volume&gt;&lt;doi&gt;10.1111/j.1466-8238.2007.00360.x&lt;/doi&gt;&lt;startpage&gt;236&lt;/startpage&gt;&lt;publication_date&gt;99200803001200000000220000&lt;/publication_date&gt;&lt;url&gt;http://doi.wiley.com/10.1111/j.1466-8238.2007.00360.x&lt;/url&gt;&lt;citekey&gt;Sankaran:2008fk&lt;/citekey&gt;&lt;type&gt;400&lt;/type&gt;&lt;title&gt;Woody cover in African savannas: the role of resources, fire and herbivory&lt;/title&gt;&lt;number&gt;2&lt;/number&gt;&lt;subtype&gt;400&lt;/subtype&gt;&lt;endpage&gt;245&lt;/endpage&gt;&lt;bundle&gt;&lt;publication&gt;&lt;publisher&gt;Blackwell Publishing Ltd&lt;/publisher&gt;&lt;title&gt;Global Ecology and Biogeography&lt;/title&gt;&lt;type&gt;-100&lt;/type&gt;&lt;subtype&gt;-100&lt;/subtype&gt;&lt;uuid&gt;7763735B-F794-466A-B3C6-F60F882CEC83&lt;/uuid&gt;&lt;/publication&gt;&lt;/bundle&gt;&lt;authors&gt;&lt;author&gt;&lt;firstName&gt;Mahesh&lt;/firstName&gt;&lt;lastName&gt;Sankaran&lt;/lastName&gt;&lt;/author&gt;&lt;author&gt;&lt;firstName&gt;Jayashree&lt;/firstName&gt;&lt;lastName&gt;Ratnam&lt;/lastName&gt;&lt;/author&gt;&lt;author&gt;&lt;firstName&gt;Niall&lt;/firstName&gt;&lt;middleNames&gt;P&lt;/middleNames&gt;&lt;lastName&gt;Hanan&lt;/lastName&gt;&lt;/author&gt;&lt;/authors&gt;&lt;/publication&gt;&lt;publication&gt;&lt;uuid&gt;074E0C9D-E917-4A9F-8322-D9AD077E3667&lt;/uuid&gt;&lt;volume&gt;22&lt;/volume&gt;&lt;doi&gt;10.1890/12-0178.1&lt;/doi&gt;&lt;startpage&gt;2110&lt;/startpage&gt;&lt;publication_date&gt;99201200001200000000200000&lt;/publication_date&gt;&lt;url&gt;http://www.esajournals.org/doi/abs/10.1890/12-0178.1&lt;/url&gt;&lt;citekey&gt;Levick:2012cd&lt;/citekey&gt;&lt;type&gt;400&lt;/type&gt;&lt;title&gt;Spatial patterns in the effects of fire on savanna vegetation three-dimensional structure&lt;/title&gt;&lt;number&gt;8&lt;/number&gt;&lt;subtype&gt;400&lt;/subtype&gt;&lt;endpage&gt;2121&lt;/endpage&gt;&lt;bundle&gt;&lt;publication&gt;&lt;publisher&gt;Eco Soc America&lt;/publisher&gt;&lt;title&gt;Ecological Applications&lt;/title&gt;&lt;type&gt;-100&lt;/type&gt;&lt;subtype&gt;-100&lt;/subtype&gt;&lt;uuid&gt;3177BD10-F64F-4A56-BE70-3834FF433787&lt;/uuid&gt;&lt;/publication&gt;&lt;/bundle&gt;&lt;authors&gt;&lt;author&gt;&lt;firstName&gt;S&lt;/firstName&gt;&lt;middleNames&gt;R&lt;/middleNames&gt;&lt;lastName&gt;Levick&lt;/lastName&gt;&lt;/author&gt;&lt;author&gt;&lt;firstName&gt;GP&lt;/firstName&gt;&lt;lastName&gt;Asner&lt;/lastName&gt;&lt;/author&gt;&lt;author&gt;&lt;firstName&gt;Izak&lt;/firstName&gt;&lt;middleNames&gt;P J&lt;/middleNames&gt;&lt;lastName&gt;Smit&lt;/lastName&gt;&lt;/author&gt;&lt;/authors&gt;&lt;/publication&gt;&lt;publication&gt;&lt;publication_date&gt;99201407101200000000222000&lt;/publication_date&gt;&lt;startpage&gt;&lt;/startpage&gt;&lt;doi&gt;10.1111/1365-2435.12306&lt;/doi&gt;&lt;title&gt;Demographic legacies of fire history in an African savanna&lt;/title&gt;&lt;uuid&gt;270097A3-6AFD-4FE3-AB3F-A720795B2143&lt;/uuid&gt;&lt;subtype&gt;400&lt;/subtype&gt;&lt;type&gt;400&lt;/type&gt;&lt;citekey&gt;Levick:2014kv&lt;/citekey&gt;&lt;url&gt;http://doi.wiley.com/10.1111/1365-2435.12306&lt;/url&gt;&lt;bundle&gt;&lt;publication&gt;&lt;publisher&gt;Blackwell Science Ltd&lt;/publisher&gt;&lt;title&gt;Functional Ecology&lt;/title&gt;&lt;type&gt;-100&lt;/type&gt;&lt;subtype&gt;-100&lt;/subtype&gt;&lt;uuid&gt;1E5D60B0-4D86-4258-8F26-922B8F27810F&lt;/uuid&gt;&lt;/publication&gt;&lt;/bundle&gt;&lt;authors&gt;&lt;author&gt;&lt;firstName&gt;Shaun&lt;/firstName&gt;&lt;middleNames&gt;R&lt;/middleNames&gt;&lt;lastName&gt;Levick&lt;/lastName&gt;&lt;/author&gt;&lt;author&gt;&lt;firstName&gt;Claire&lt;/firstName&gt;&lt;middleNames&gt;A&lt;/middleNames&gt;&lt;lastName&gt;Baldeck&lt;/lastName&gt;&lt;/author&gt;&lt;author&gt;&lt;firstName&gt;GP&lt;/firstName&gt;&lt;lastName&gt;Asner&lt;/lastName&gt;&lt;/author&gt;&lt;/authors&gt;&lt;editors&gt;&lt;author&gt;&lt;firstName&gt;Mark&lt;/firstName&gt;&lt;lastName&gt;Tjoelker&lt;/lastName&gt;&lt;/author&gt;&lt;/editors&gt;&lt;/publication&gt;&lt;/publications&gt;&lt;cites&gt;&lt;/cites&gt;&lt;/citation&gt;</w:instrText>
      </w:r>
      <w:r w:rsidR="00FE793E">
        <w:fldChar w:fldCharType="separate"/>
      </w:r>
      <w:r w:rsidR="00CE5898">
        <w:rPr>
          <w:rFonts w:cs="Times New Roman"/>
        </w:rPr>
        <w:t>(Baxter 2005, Holdo 2007, Sankaran et al. 2008, Levick et al. 2012, 2014)</w:t>
      </w:r>
      <w:r w:rsidR="00FE793E">
        <w:fldChar w:fldCharType="end"/>
      </w:r>
      <w:r w:rsidR="001369C9">
        <w:t xml:space="preserve">. </w:t>
      </w:r>
      <w:r w:rsidR="006929CF">
        <w:t>Interactions between</w:t>
      </w:r>
      <w:r w:rsidR="001369C9">
        <w:t xml:space="preserve"> animal populations</w:t>
      </w:r>
      <w:r w:rsidR="006929CF">
        <w:t xml:space="preserve"> (and thus herbivore pressure)</w:t>
      </w:r>
      <w:r w:rsidR="001369C9">
        <w:t xml:space="preserve">, longer term rainfall patterns, and fire frequency </w:t>
      </w:r>
      <w:r w:rsidR="006929CF">
        <w:t>are likely to exist, but the complexity of the interactions may make it difficult to understand in what ways they may provide opportunities for cohort recruitment of trees in savannas.</w:t>
      </w:r>
    </w:p>
    <w:p w14:paraId="35AE3B66" w14:textId="3BE8F664" w:rsidR="00DD34D3" w:rsidRDefault="00DD34D3" w:rsidP="006C4C04">
      <w:pPr>
        <w:pStyle w:val="Heading1"/>
      </w:pPr>
      <w:r>
        <w:t>Conclusions</w:t>
      </w:r>
    </w:p>
    <w:p w14:paraId="45B5E387" w14:textId="496780F1" w:rsidR="002E452E" w:rsidRPr="00005FCD" w:rsidRDefault="005C6945" w:rsidP="002E452E">
      <w:r>
        <w:t>O</w:t>
      </w:r>
      <w:r w:rsidR="00D93865">
        <w:t>ur study supports the general conclusion that fire is more important at controlling woody species in wetter savannas where fires are both more intense and frequent. W</w:t>
      </w:r>
      <w:r w:rsidR="00F70CC2">
        <w:t xml:space="preserve">e </w:t>
      </w:r>
      <w:r w:rsidR="006B30E4">
        <w:t>raise questions about</w:t>
      </w:r>
      <w:r w:rsidR="00F70CC2">
        <w:t xml:space="preserve"> the </w:t>
      </w:r>
      <w:r w:rsidR="002252AB">
        <w:t xml:space="preserve">overall </w:t>
      </w:r>
      <w:r w:rsidR="00F70CC2">
        <w:t xml:space="preserve">importance of growth rates in escaping </w:t>
      </w:r>
      <w:r w:rsidR="00742FC0">
        <w:t>the fire trap</w:t>
      </w:r>
      <w:r w:rsidR="00F70CC2">
        <w:t>, and instead show evidence to support the importance of fire frequency and fire intensity as drivers that control</w:t>
      </w:r>
      <w:r w:rsidR="00742FC0">
        <w:t xml:space="preserve"> recruitment of trees. </w:t>
      </w:r>
      <w:r w:rsidR="00405595">
        <w:t xml:space="preserve">Although previous work has focused on these </w:t>
      </w:r>
      <w:r w:rsidR="009F681D">
        <w:t xml:space="preserve">drivers individually, few have integrated them into a model that </w:t>
      </w:r>
      <w:r w:rsidR="00051798">
        <w:t>explicitly</w:t>
      </w:r>
      <w:r w:rsidR="009F681D">
        <w:t xml:space="preserve"> addresses the role of mean annual rainfall as a parallel driver of </w:t>
      </w:r>
      <w:r w:rsidR="00051798">
        <w:t>growth, fire</w:t>
      </w:r>
      <w:r w:rsidR="006B30E4">
        <w:t xml:space="preserve"> frequency, </w:t>
      </w:r>
      <w:r w:rsidR="006B30E4">
        <w:lastRenderedPageBreak/>
        <w:t xml:space="preserve">and fire intensity. Ultimately, more research must be done on the factors that control growth rates of savanna trees to truly understand </w:t>
      </w:r>
      <w:r w:rsidR="009267CF">
        <w:t xml:space="preserve">how this may </w:t>
      </w:r>
      <w:r w:rsidR="00FC3DD8">
        <w:t>a</w:t>
      </w:r>
      <w:r w:rsidR="009267CF">
        <w:t xml:space="preserve">ffect tree dynamics. This remains a key area in which we still know </w:t>
      </w:r>
      <w:proofErr w:type="spellStart"/>
      <w:r w:rsidR="009267CF">
        <w:t>vary</w:t>
      </w:r>
      <w:proofErr w:type="spellEnd"/>
      <w:r w:rsidR="009267CF">
        <w:t xml:space="preserve"> little, yet is crucial to our understanding of this important biome.</w:t>
      </w:r>
    </w:p>
    <w:p w14:paraId="0DE449C1" w14:textId="77777777" w:rsidR="004D2B79" w:rsidRDefault="00DD34D3" w:rsidP="00B42969">
      <w:pPr>
        <w:pStyle w:val="Heading1"/>
      </w:pPr>
      <w:r>
        <w:t>Acknowledgements</w:t>
      </w:r>
    </w:p>
    <w:p w14:paraId="5D8BFF82" w14:textId="38C6064E" w:rsidR="00B8526D" w:rsidRDefault="004D2B79" w:rsidP="004D2B79">
      <w:r>
        <w:t xml:space="preserve">We would like to thank </w:t>
      </w:r>
      <w:commentRangeStart w:id="203"/>
      <w:proofErr w:type="spellStart"/>
      <w:r w:rsidR="00005FCD">
        <w:t>Navashni</w:t>
      </w:r>
      <w:proofErr w:type="spellEnd"/>
      <w:r w:rsidR="00005FCD">
        <w:t xml:space="preserve"> </w:t>
      </w:r>
      <w:proofErr w:type="spellStart"/>
      <w:r w:rsidR="00005FCD">
        <w:t>Govender</w:t>
      </w:r>
      <w:commentRangeEnd w:id="203"/>
      <w:proofErr w:type="spellEnd"/>
      <w:r w:rsidR="002F08B4">
        <w:rPr>
          <w:rStyle w:val="CommentReference"/>
        </w:rPr>
        <w:commentReference w:id="203"/>
      </w:r>
      <w:r w:rsidR="00005FCD">
        <w:t xml:space="preserve">, Scientific Services, Kruger National Park, as well as the rest of the staff </w:t>
      </w:r>
      <w:proofErr w:type="spellStart"/>
      <w:r w:rsidR="00005FCD">
        <w:t>their</w:t>
      </w:r>
      <w:proofErr w:type="spellEnd"/>
      <w:r w:rsidR="00005FCD">
        <w:t xml:space="preserve"> for their support in our data analysis efforts.</w:t>
      </w:r>
      <w:r w:rsidR="005C6945">
        <w:t xml:space="preserve"> </w:t>
      </w:r>
      <w:r w:rsidR="00B8526D">
        <w:br w:type="page"/>
      </w:r>
    </w:p>
    <w:p w14:paraId="73B507BF" w14:textId="5CD3699B" w:rsidR="00645B32" w:rsidRPr="007012D2" w:rsidDel="00993C6E" w:rsidRDefault="00DD34D3" w:rsidP="00645B32">
      <w:pPr>
        <w:ind w:firstLine="0"/>
        <w:rPr>
          <w:del w:id="204" w:author="Holdo, Ricardo M." w:date="2015-05-14T14:50:00Z"/>
        </w:rPr>
      </w:pPr>
      <w:proofErr w:type="gramStart"/>
      <w:r w:rsidRPr="00EB4D61">
        <w:rPr>
          <w:rStyle w:val="Heading1Char"/>
        </w:rPr>
        <w:lastRenderedPageBreak/>
        <w:t>Tables</w:t>
      </w:r>
      <w:r w:rsidR="00645B32">
        <w:br/>
        <w:t xml:space="preserve">Table </w:t>
      </w:r>
      <w:commentRangeStart w:id="205"/>
      <w:r w:rsidR="00645B32">
        <w:t>1</w:t>
      </w:r>
      <w:commentRangeEnd w:id="205"/>
      <w:r w:rsidR="00033F75">
        <w:rPr>
          <w:rStyle w:val="CommentReference"/>
        </w:rPr>
        <w:commentReference w:id="205"/>
      </w:r>
      <w:r w:rsidR="00645B32">
        <w:t>.</w:t>
      </w:r>
      <w:proofErr w:type="gramEnd"/>
      <w:r w:rsidR="00645B32">
        <w:t xml:space="preserve"> </w:t>
      </w:r>
      <w:proofErr w:type="spellStart"/>
      <w:r w:rsidR="00645B32">
        <w:rPr>
          <w:i/>
        </w:rPr>
        <w:t>Colophospermum</w:t>
      </w:r>
      <w:proofErr w:type="spellEnd"/>
      <w:r w:rsidR="00645B32">
        <w:rPr>
          <w:i/>
        </w:rPr>
        <w:t xml:space="preserve"> mopane </w:t>
      </w:r>
      <w:r w:rsidR="00645B32" w:rsidRPr="00540407">
        <w:t>annual</w:t>
      </w:r>
      <w:r w:rsidR="00645B32">
        <w:rPr>
          <w:i/>
        </w:rPr>
        <w:t xml:space="preserve"> </w:t>
      </w:r>
      <w:r w:rsidR="00645B32">
        <w:t xml:space="preserve">radial increment measurements, adjusted height increments, </w:t>
      </w:r>
      <w:r w:rsidR="00E318A4">
        <w:t>the mean annual rainfall in which the samples were collected, and the studies that collected the data.</w:t>
      </w:r>
    </w:p>
    <w:p w14:paraId="6BCE3DEC" w14:textId="59AA420E" w:rsidR="00B8526D" w:rsidRPr="00B8526D" w:rsidRDefault="00B8526D">
      <w:pPr>
        <w:ind w:firstLine="0"/>
        <w:pPrChange w:id="206" w:author="Holdo, Ricardo M." w:date="2015-05-14T14:50:00Z">
          <w:pPr>
            <w:pStyle w:val="Heading1"/>
          </w:pPr>
        </w:pPrChange>
      </w:pPr>
    </w:p>
    <w:tbl>
      <w:tblPr>
        <w:tblStyle w:val="LightShading"/>
        <w:tblpPr w:leftFromText="180" w:rightFromText="180" w:vertAnchor="text" w:tblpY="1"/>
        <w:tblW w:w="0" w:type="auto"/>
        <w:tblLayout w:type="fixed"/>
        <w:tblLook w:val="06A0" w:firstRow="1" w:lastRow="0" w:firstColumn="1" w:lastColumn="0" w:noHBand="1" w:noVBand="1"/>
      </w:tblPr>
      <w:tblGrid>
        <w:gridCol w:w="1668"/>
        <w:gridCol w:w="1320"/>
        <w:gridCol w:w="1746"/>
        <w:gridCol w:w="1602"/>
        <w:gridCol w:w="1691"/>
      </w:tblGrid>
      <w:tr w:rsidR="00035D85" w14:paraId="5196082D" w14:textId="77777777" w:rsidTr="00495361">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668" w:type="dxa"/>
          </w:tcPr>
          <w:p w14:paraId="37C95DAD" w14:textId="6DE598F7" w:rsidR="00540407" w:rsidRPr="00033F75" w:rsidRDefault="00540407" w:rsidP="00B8526D">
            <w:pPr>
              <w:spacing w:line="240" w:lineRule="auto"/>
              <w:ind w:firstLine="0"/>
              <w:rPr>
                <w:b w:val="0"/>
                <w:rPrChange w:id="207" w:author="Holdo, Ricardo M." w:date="2015-05-14T14:46:00Z">
                  <w:rPr>
                    <w:sz w:val="16"/>
                    <w:szCs w:val="16"/>
                  </w:rPr>
                </w:rPrChange>
              </w:rPr>
            </w:pPr>
            <w:r w:rsidRPr="00033F75">
              <w:rPr>
                <w:rPrChange w:id="208" w:author="Holdo, Ricardo M." w:date="2015-05-14T14:46:00Z">
                  <w:rPr>
                    <w:sz w:val="16"/>
                    <w:szCs w:val="16"/>
                  </w:rPr>
                </w:rPrChange>
              </w:rPr>
              <w:t>Site</w:t>
            </w:r>
          </w:p>
        </w:tc>
        <w:tc>
          <w:tcPr>
            <w:tcW w:w="1320" w:type="dxa"/>
          </w:tcPr>
          <w:p w14:paraId="431B96F4" w14:textId="327CAD0D" w:rsidR="00540407" w:rsidRPr="00033F75" w:rsidRDefault="00540407" w:rsidP="00B8526D">
            <w:pPr>
              <w:spacing w:line="240" w:lineRule="auto"/>
              <w:ind w:firstLine="0"/>
              <w:cnfStyle w:val="100000000000" w:firstRow="1" w:lastRow="0" w:firstColumn="0" w:lastColumn="0" w:oddVBand="0" w:evenVBand="0" w:oddHBand="0" w:evenHBand="0" w:firstRowFirstColumn="0" w:firstRowLastColumn="0" w:lastRowFirstColumn="0" w:lastRowLastColumn="0"/>
              <w:rPr>
                <w:b w:val="0"/>
                <w:rPrChange w:id="209" w:author="Holdo, Ricardo M." w:date="2015-05-14T14:46:00Z">
                  <w:rPr>
                    <w:sz w:val="16"/>
                    <w:szCs w:val="16"/>
                  </w:rPr>
                </w:rPrChange>
              </w:rPr>
            </w:pPr>
            <w:commentRangeStart w:id="210"/>
            <w:r w:rsidRPr="00033F75">
              <w:rPr>
                <w:rPrChange w:id="211" w:author="Holdo, Ricardo M." w:date="2015-05-14T14:46:00Z">
                  <w:rPr>
                    <w:sz w:val="16"/>
                    <w:szCs w:val="16"/>
                  </w:rPr>
                </w:rPrChange>
              </w:rPr>
              <w:t>MAR</w:t>
            </w:r>
            <w:commentRangeEnd w:id="210"/>
            <w:r w:rsidR="00993C6E">
              <w:rPr>
                <w:rStyle w:val="CommentReference"/>
                <w:b w:val="0"/>
                <w:bCs w:val="0"/>
                <w:color w:val="auto"/>
              </w:rPr>
              <w:commentReference w:id="210"/>
            </w:r>
            <w:r w:rsidRPr="00033F75">
              <w:rPr>
                <w:rPrChange w:id="212" w:author="Holdo, Ricardo M." w:date="2015-05-14T14:46:00Z">
                  <w:rPr>
                    <w:sz w:val="16"/>
                    <w:szCs w:val="16"/>
                  </w:rPr>
                </w:rPrChange>
              </w:rPr>
              <w:t xml:space="preserve"> (mm yr</w:t>
            </w:r>
            <w:r w:rsidRPr="00033F75">
              <w:rPr>
                <w:vertAlign w:val="superscript"/>
                <w:rPrChange w:id="213" w:author="Holdo, Ricardo M." w:date="2015-05-14T14:46:00Z">
                  <w:rPr>
                    <w:sz w:val="16"/>
                    <w:szCs w:val="16"/>
                    <w:vertAlign w:val="superscript"/>
                  </w:rPr>
                </w:rPrChange>
              </w:rPr>
              <w:t>-1</w:t>
            </w:r>
            <w:r w:rsidRPr="00033F75">
              <w:rPr>
                <w:rPrChange w:id="214" w:author="Holdo, Ricardo M." w:date="2015-05-14T14:46:00Z">
                  <w:rPr>
                    <w:sz w:val="16"/>
                    <w:szCs w:val="16"/>
                  </w:rPr>
                </w:rPrChange>
              </w:rPr>
              <w:t>)</w:t>
            </w:r>
          </w:p>
        </w:tc>
        <w:tc>
          <w:tcPr>
            <w:tcW w:w="1746" w:type="dxa"/>
          </w:tcPr>
          <w:p w14:paraId="147AF811" w14:textId="13FBDA63" w:rsidR="00540407" w:rsidRPr="00033F75" w:rsidRDefault="00540407" w:rsidP="00B8526D">
            <w:pPr>
              <w:spacing w:line="240" w:lineRule="auto"/>
              <w:ind w:firstLine="0"/>
              <w:cnfStyle w:val="100000000000" w:firstRow="1" w:lastRow="0" w:firstColumn="0" w:lastColumn="0" w:oddVBand="0" w:evenVBand="0" w:oddHBand="0" w:evenHBand="0" w:firstRowFirstColumn="0" w:firstRowLastColumn="0" w:lastRowFirstColumn="0" w:lastRowLastColumn="0"/>
              <w:rPr>
                <w:b w:val="0"/>
                <w:rPrChange w:id="215" w:author="Holdo, Ricardo M." w:date="2015-05-14T14:46:00Z">
                  <w:rPr>
                    <w:sz w:val="16"/>
                    <w:szCs w:val="16"/>
                  </w:rPr>
                </w:rPrChange>
              </w:rPr>
            </w:pPr>
            <w:r w:rsidRPr="00033F75">
              <w:rPr>
                <w:rPrChange w:id="216" w:author="Holdo, Ricardo M." w:date="2015-05-14T14:46:00Z">
                  <w:rPr>
                    <w:sz w:val="16"/>
                    <w:szCs w:val="16"/>
                  </w:rPr>
                </w:rPrChange>
              </w:rPr>
              <w:t xml:space="preserve">Mean </w:t>
            </w:r>
            <w:commentRangeStart w:id="217"/>
            <w:r w:rsidRPr="00033F75">
              <w:rPr>
                <w:rPrChange w:id="218" w:author="Holdo, Ricardo M." w:date="2015-05-14T14:46:00Z">
                  <w:rPr>
                    <w:sz w:val="16"/>
                    <w:szCs w:val="16"/>
                  </w:rPr>
                </w:rPrChange>
              </w:rPr>
              <w:t>Diameter</w:t>
            </w:r>
            <w:commentRangeEnd w:id="217"/>
            <w:r w:rsidR="00033F75">
              <w:rPr>
                <w:rStyle w:val="CommentReference"/>
                <w:b w:val="0"/>
                <w:bCs w:val="0"/>
                <w:color w:val="auto"/>
              </w:rPr>
              <w:commentReference w:id="217"/>
            </w:r>
            <w:r w:rsidRPr="00033F75">
              <w:rPr>
                <w:rPrChange w:id="219" w:author="Holdo, Ricardo M." w:date="2015-05-14T14:46:00Z">
                  <w:rPr>
                    <w:sz w:val="16"/>
                    <w:szCs w:val="16"/>
                  </w:rPr>
                </w:rPrChange>
              </w:rPr>
              <w:t xml:space="preserve"> Increment</w:t>
            </w:r>
            <w:r w:rsidR="00B129B7" w:rsidRPr="00033F75">
              <w:rPr>
                <w:rPrChange w:id="220" w:author="Holdo, Ricardo M." w:date="2015-05-14T14:46:00Z">
                  <w:rPr>
                    <w:sz w:val="16"/>
                    <w:szCs w:val="16"/>
                  </w:rPr>
                </w:rPrChange>
              </w:rPr>
              <w:t xml:space="preserve"> (cm</w:t>
            </w:r>
            <w:r w:rsidR="00B8526D" w:rsidRPr="00033F75">
              <w:rPr>
                <w:rPrChange w:id="221" w:author="Holdo, Ricardo M." w:date="2015-05-14T14:46:00Z">
                  <w:rPr>
                    <w:sz w:val="16"/>
                    <w:szCs w:val="16"/>
                  </w:rPr>
                </w:rPrChange>
              </w:rPr>
              <w:t xml:space="preserve"> yr</w:t>
            </w:r>
            <w:r w:rsidR="00B8526D" w:rsidRPr="00033F75">
              <w:rPr>
                <w:vertAlign w:val="superscript"/>
                <w:rPrChange w:id="222" w:author="Holdo, Ricardo M." w:date="2015-05-14T14:46:00Z">
                  <w:rPr>
                    <w:sz w:val="16"/>
                    <w:szCs w:val="16"/>
                    <w:vertAlign w:val="superscript"/>
                  </w:rPr>
                </w:rPrChange>
              </w:rPr>
              <w:t>-1</w:t>
            </w:r>
            <w:r w:rsidR="00B129B7" w:rsidRPr="00033F75">
              <w:rPr>
                <w:rPrChange w:id="223" w:author="Holdo, Ricardo M." w:date="2015-05-14T14:46:00Z">
                  <w:rPr>
                    <w:sz w:val="16"/>
                    <w:szCs w:val="16"/>
                  </w:rPr>
                </w:rPrChange>
              </w:rPr>
              <w:t>)</w:t>
            </w:r>
          </w:p>
        </w:tc>
        <w:tc>
          <w:tcPr>
            <w:tcW w:w="1602" w:type="dxa"/>
          </w:tcPr>
          <w:p w14:paraId="4C8B6D75" w14:textId="33EE284B" w:rsidR="00540407" w:rsidRPr="00033F75" w:rsidRDefault="00B8526D" w:rsidP="00B8526D">
            <w:pPr>
              <w:spacing w:line="240" w:lineRule="auto"/>
              <w:ind w:firstLine="0"/>
              <w:cnfStyle w:val="100000000000" w:firstRow="1" w:lastRow="0" w:firstColumn="0" w:lastColumn="0" w:oddVBand="0" w:evenVBand="0" w:oddHBand="0" w:evenHBand="0" w:firstRowFirstColumn="0" w:firstRowLastColumn="0" w:lastRowFirstColumn="0" w:lastRowLastColumn="0"/>
              <w:rPr>
                <w:b w:val="0"/>
                <w:rPrChange w:id="224" w:author="Holdo, Ricardo M." w:date="2015-05-14T14:46:00Z">
                  <w:rPr>
                    <w:sz w:val="16"/>
                    <w:szCs w:val="16"/>
                  </w:rPr>
                </w:rPrChange>
              </w:rPr>
            </w:pPr>
            <w:r w:rsidRPr="00033F75">
              <w:rPr>
                <w:rPrChange w:id="225" w:author="Holdo, Ricardo M." w:date="2015-05-14T14:46:00Z">
                  <w:rPr>
                    <w:sz w:val="16"/>
                    <w:szCs w:val="16"/>
                  </w:rPr>
                </w:rPrChange>
              </w:rPr>
              <w:t>Est.</w:t>
            </w:r>
            <w:r w:rsidR="00B129B7" w:rsidRPr="00033F75">
              <w:rPr>
                <w:rPrChange w:id="226" w:author="Holdo, Ricardo M." w:date="2015-05-14T14:46:00Z">
                  <w:rPr>
                    <w:sz w:val="16"/>
                    <w:szCs w:val="16"/>
                  </w:rPr>
                </w:rPrChange>
              </w:rPr>
              <w:t xml:space="preserve"> </w:t>
            </w:r>
            <w:commentRangeStart w:id="227"/>
            <w:r w:rsidR="00540407" w:rsidRPr="00033F75">
              <w:rPr>
                <w:rPrChange w:id="228" w:author="Holdo, Ricardo M." w:date="2015-05-14T14:46:00Z">
                  <w:rPr>
                    <w:sz w:val="16"/>
                    <w:szCs w:val="16"/>
                  </w:rPr>
                </w:rPrChange>
              </w:rPr>
              <w:t>Height</w:t>
            </w:r>
            <w:commentRangeEnd w:id="227"/>
            <w:r w:rsidR="00993C6E">
              <w:rPr>
                <w:rStyle w:val="CommentReference"/>
                <w:b w:val="0"/>
                <w:bCs w:val="0"/>
                <w:color w:val="auto"/>
              </w:rPr>
              <w:commentReference w:id="227"/>
            </w:r>
            <w:r w:rsidR="00540407" w:rsidRPr="00033F75">
              <w:rPr>
                <w:rPrChange w:id="229" w:author="Holdo, Ricardo M." w:date="2015-05-14T14:46:00Z">
                  <w:rPr>
                    <w:sz w:val="16"/>
                    <w:szCs w:val="16"/>
                  </w:rPr>
                </w:rPrChange>
              </w:rPr>
              <w:t xml:space="preserve"> Increment</w:t>
            </w:r>
            <w:r w:rsidRPr="00033F75">
              <w:rPr>
                <w:rPrChange w:id="230" w:author="Holdo, Ricardo M." w:date="2015-05-14T14:46:00Z">
                  <w:rPr>
                    <w:sz w:val="16"/>
                    <w:szCs w:val="16"/>
                  </w:rPr>
                </w:rPrChange>
              </w:rPr>
              <w:t xml:space="preserve"> (</w:t>
            </w:r>
            <w:r w:rsidR="003D4134" w:rsidRPr="00033F75">
              <w:rPr>
                <w:rPrChange w:id="231" w:author="Holdo, Ricardo M." w:date="2015-05-14T14:46:00Z">
                  <w:rPr>
                    <w:sz w:val="16"/>
                    <w:szCs w:val="16"/>
                  </w:rPr>
                </w:rPrChange>
              </w:rPr>
              <w:t>c</w:t>
            </w:r>
            <w:r w:rsidRPr="00033F75">
              <w:rPr>
                <w:rPrChange w:id="232" w:author="Holdo, Ricardo M." w:date="2015-05-14T14:46:00Z">
                  <w:rPr>
                    <w:sz w:val="16"/>
                    <w:szCs w:val="16"/>
                  </w:rPr>
                </w:rPrChange>
              </w:rPr>
              <w:t>m yr</w:t>
            </w:r>
            <w:r w:rsidRPr="00033F75">
              <w:rPr>
                <w:vertAlign w:val="superscript"/>
                <w:rPrChange w:id="233" w:author="Holdo, Ricardo M." w:date="2015-05-14T14:46:00Z">
                  <w:rPr>
                    <w:sz w:val="16"/>
                    <w:szCs w:val="16"/>
                    <w:vertAlign w:val="superscript"/>
                  </w:rPr>
                </w:rPrChange>
              </w:rPr>
              <w:t>-1</w:t>
            </w:r>
            <w:r w:rsidRPr="00033F75">
              <w:rPr>
                <w:rPrChange w:id="234" w:author="Holdo, Ricardo M." w:date="2015-05-14T14:46:00Z">
                  <w:rPr>
                    <w:sz w:val="16"/>
                    <w:szCs w:val="16"/>
                  </w:rPr>
                </w:rPrChange>
              </w:rPr>
              <w:t>)</w:t>
            </w:r>
          </w:p>
        </w:tc>
        <w:tc>
          <w:tcPr>
            <w:tcW w:w="1691" w:type="dxa"/>
          </w:tcPr>
          <w:p w14:paraId="1BF2EDB5" w14:textId="1E8E908A" w:rsidR="00540407" w:rsidRPr="00033F75" w:rsidRDefault="00540407" w:rsidP="00B8526D">
            <w:pPr>
              <w:spacing w:line="240" w:lineRule="auto"/>
              <w:ind w:firstLine="0"/>
              <w:cnfStyle w:val="100000000000" w:firstRow="1" w:lastRow="0" w:firstColumn="0" w:lastColumn="0" w:oddVBand="0" w:evenVBand="0" w:oddHBand="0" w:evenHBand="0" w:firstRowFirstColumn="0" w:firstRowLastColumn="0" w:lastRowFirstColumn="0" w:lastRowLastColumn="0"/>
              <w:rPr>
                <w:b w:val="0"/>
                <w:rPrChange w:id="235" w:author="Holdo, Ricardo M." w:date="2015-05-14T14:46:00Z">
                  <w:rPr>
                    <w:sz w:val="16"/>
                    <w:szCs w:val="16"/>
                  </w:rPr>
                </w:rPrChange>
              </w:rPr>
            </w:pPr>
            <w:r w:rsidRPr="00033F75">
              <w:rPr>
                <w:rPrChange w:id="236" w:author="Holdo, Ricardo M." w:date="2015-05-14T14:46:00Z">
                  <w:rPr>
                    <w:sz w:val="16"/>
                    <w:szCs w:val="16"/>
                  </w:rPr>
                </w:rPrChange>
              </w:rPr>
              <w:t>Citation</w:t>
            </w:r>
          </w:p>
        </w:tc>
      </w:tr>
      <w:tr w:rsidR="00035D85" w14:paraId="3D79B790"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278FDF6B" w14:textId="11A19110" w:rsidR="00540407" w:rsidRPr="00033F75" w:rsidRDefault="00540407" w:rsidP="00B8526D">
            <w:pPr>
              <w:spacing w:line="240" w:lineRule="auto"/>
              <w:ind w:firstLine="0"/>
              <w:rPr>
                <w:b w:val="0"/>
                <w:rPrChange w:id="237" w:author="Holdo, Ricardo M." w:date="2015-05-14T14:46:00Z">
                  <w:rPr>
                    <w:sz w:val="16"/>
                    <w:szCs w:val="16"/>
                  </w:rPr>
                </w:rPrChange>
              </w:rPr>
            </w:pPr>
            <w:proofErr w:type="spellStart"/>
            <w:r w:rsidRPr="00033F75">
              <w:rPr>
                <w:rPrChange w:id="238" w:author="Holdo, Ricardo M." w:date="2015-05-14T14:46:00Z">
                  <w:rPr>
                    <w:sz w:val="16"/>
                    <w:szCs w:val="16"/>
                  </w:rPr>
                </w:rPrChange>
              </w:rPr>
              <w:t>Chiredzi</w:t>
            </w:r>
            <w:proofErr w:type="spellEnd"/>
            <w:r w:rsidRPr="00033F75">
              <w:rPr>
                <w:rPrChange w:id="239" w:author="Holdo, Ricardo M." w:date="2015-05-14T14:46:00Z">
                  <w:rPr>
                    <w:sz w:val="16"/>
                    <w:szCs w:val="16"/>
                  </w:rPr>
                </w:rPrChange>
              </w:rPr>
              <w:t>, ZM</w:t>
            </w:r>
          </w:p>
        </w:tc>
        <w:tc>
          <w:tcPr>
            <w:tcW w:w="1320" w:type="dxa"/>
          </w:tcPr>
          <w:p w14:paraId="557ACC62" w14:textId="491C31E1" w:rsidR="00540407" w:rsidRPr="00033F75" w:rsidRDefault="0054040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40" w:author="Holdo, Ricardo M." w:date="2015-05-14T14:46:00Z">
                  <w:rPr>
                    <w:sz w:val="16"/>
                    <w:szCs w:val="16"/>
                  </w:rPr>
                </w:rPrChange>
              </w:rPr>
            </w:pPr>
            <w:r w:rsidRPr="00033F75">
              <w:rPr>
                <w:rPrChange w:id="241" w:author="Holdo, Ricardo M." w:date="2015-05-14T14:46:00Z">
                  <w:rPr>
                    <w:sz w:val="16"/>
                    <w:szCs w:val="16"/>
                  </w:rPr>
                </w:rPrChange>
              </w:rPr>
              <w:t>564</w:t>
            </w:r>
          </w:p>
        </w:tc>
        <w:tc>
          <w:tcPr>
            <w:tcW w:w="1746" w:type="dxa"/>
          </w:tcPr>
          <w:p w14:paraId="62FFB480" w14:textId="4B1308BD" w:rsidR="00540407" w:rsidRPr="00033F75"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42" w:author="Holdo, Ricardo M." w:date="2015-05-14T14:46:00Z">
                  <w:rPr>
                    <w:sz w:val="16"/>
                    <w:szCs w:val="16"/>
                  </w:rPr>
                </w:rPrChange>
              </w:rPr>
            </w:pPr>
            <w:r w:rsidRPr="00033F75">
              <w:rPr>
                <w:rPrChange w:id="243" w:author="Holdo, Ricardo M." w:date="2015-05-14T14:46:00Z">
                  <w:rPr>
                    <w:sz w:val="16"/>
                    <w:szCs w:val="16"/>
                  </w:rPr>
                </w:rPrChange>
              </w:rPr>
              <w:t>0.21</w:t>
            </w:r>
          </w:p>
        </w:tc>
        <w:tc>
          <w:tcPr>
            <w:tcW w:w="1602" w:type="dxa"/>
          </w:tcPr>
          <w:p w14:paraId="06BC77BB" w14:textId="2F78F0D5" w:rsidR="00540407" w:rsidRPr="00033F75"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44" w:author="Holdo, Ricardo M." w:date="2015-05-14T14:46:00Z">
                  <w:rPr>
                    <w:sz w:val="16"/>
                    <w:szCs w:val="16"/>
                  </w:rPr>
                </w:rPrChange>
              </w:rPr>
            </w:pPr>
            <w:r w:rsidRPr="00033F75">
              <w:rPr>
                <w:rPrChange w:id="245" w:author="Holdo, Ricardo M." w:date="2015-05-14T14:46:00Z">
                  <w:rPr>
                    <w:sz w:val="16"/>
                    <w:szCs w:val="16"/>
                  </w:rPr>
                </w:rPrChange>
              </w:rPr>
              <w:t>74.44</w:t>
            </w:r>
          </w:p>
        </w:tc>
        <w:tc>
          <w:tcPr>
            <w:tcW w:w="1691" w:type="dxa"/>
          </w:tcPr>
          <w:p w14:paraId="074A03A0" w14:textId="15166CF7" w:rsidR="00540407" w:rsidRPr="00033F75" w:rsidRDefault="00843843"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46" w:author="Holdo, Ricardo M." w:date="2015-05-14T14:46:00Z">
                  <w:rPr>
                    <w:sz w:val="16"/>
                    <w:szCs w:val="16"/>
                  </w:rPr>
                </w:rPrChange>
              </w:rPr>
            </w:pPr>
            <w:proofErr w:type="spellStart"/>
            <w:r w:rsidRPr="00033F75">
              <w:rPr>
                <w:rPrChange w:id="247" w:author="Holdo, Ricardo M." w:date="2015-05-14T14:46:00Z">
                  <w:rPr>
                    <w:sz w:val="16"/>
                    <w:szCs w:val="16"/>
                  </w:rPr>
                </w:rPrChange>
              </w:rPr>
              <w:t>Mushove</w:t>
            </w:r>
            <w:proofErr w:type="spellEnd"/>
            <w:r w:rsidRPr="00033F75">
              <w:rPr>
                <w:rPrChange w:id="248" w:author="Holdo, Ricardo M." w:date="2015-05-14T14:46:00Z">
                  <w:rPr>
                    <w:sz w:val="16"/>
                    <w:szCs w:val="16"/>
                  </w:rPr>
                </w:rPrChange>
              </w:rPr>
              <w:t xml:space="preserve"> et al. 1995</w:t>
            </w:r>
          </w:p>
        </w:tc>
      </w:tr>
      <w:tr w:rsidR="00035D85" w14:paraId="638D3A71"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3D9FA2D0" w14:textId="05EF6A88" w:rsidR="00540407" w:rsidRPr="00033F75" w:rsidRDefault="00540407" w:rsidP="00B8526D">
            <w:pPr>
              <w:spacing w:line="240" w:lineRule="auto"/>
              <w:ind w:firstLine="0"/>
              <w:rPr>
                <w:b w:val="0"/>
                <w:rPrChange w:id="249" w:author="Holdo, Ricardo M." w:date="2015-05-14T14:46:00Z">
                  <w:rPr>
                    <w:sz w:val="16"/>
                    <w:szCs w:val="16"/>
                  </w:rPr>
                </w:rPrChange>
              </w:rPr>
            </w:pPr>
            <w:proofErr w:type="spellStart"/>
            <w:r w:rsidRPr="00033F75">
              <w:rPr>
                <w:rPrChange w:id="250" w:author="Holdo, Ricardo M." w:date="2015-05-14T14:46:00Z">
                  <w:rPr>
                    <w:sz w:val="16"/>
                    <w:szCs w:val="16"/>
                  </w:rPr>
                </w:rPrChange>
              </w:rPr>
              <w:t>Kadoma</w:t>
            </w:r>
            <w:proofErr w:type="spellEnd"/>
            <w:r w:rsidRPr="00033F75">
              <w:rPr>
                <w:rPrChange w:id="251" w:author="Holdo, Ricardo M." w:date="2015-05-14T14:46:00Z">
                  <w:rPr>
                    <w:sz w:val="16"/>
                    <w:szCs w:val="16"/>
                  </w:rPr>
                </w:rPrChange>
              </w:rPr>
              <w:t>, ZM</w:t>
            </w:r>
          </w:p>
        </w:tc>
        <w:tc>
          <w:tcPr>
            <w:tcW w:w="1320" w:type="dxa"/>
          </w:tcPr>
          <w:p w14:paraId="3035DF54" w14:textId="1A850E73" w:rsidR="00540407" w:rsidRPr="00033F75"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52" w:author="Holdo, Ricardo M." w:date="2015-05-14T14:46:00Z">
                  <w:rPr>
                    <w:sz w:val="16"/>
                    <w:szCs w:val="16"/>
                  </w:rPr>
                </w:rPrChange>
              </w:rPr>
            </w:pPr>
            <w:r w:rsidRPr="00033F75">
              <w:rPr>
                <w:rPrChange w:id="253" w:author="Holdo, Ricardo M." w:date="2015-05-14T14:46:00Z">
                  <w:rPr>
                    <w:sz w:val="16"/>
                    <w:szCs w:val="16"/>
                  </w:rPr>
                </w:rPrChange>
              </w:rPr>
              <w:t>780</w:t>
            </w:r>
          </w:p>
        </w:tc>
        <w:tc>
          <w:tcPr>
            <w:tcW w:w="1746" w:type="dxa"/>
          </w:tcPr>
          <w:p w14:paraId="1DC56FB0" w14:textId="373FCBE7" w:rsidR="00540407" w:rsidRPr="00033F75"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54" w:author="Holdo, Ricardo M." w:date="2015-05-14T14:46:00Z">
                  <w:rPr>
                    <w:sz w:val="16"/>
                    <w:szCs w:val="16"/>
                  </w:rPr>
                </w:rPrChange>
              </w:rPr>
            </w:pPr>
            <w:r w:rsidRPr="00033F75">
              <w:rPr>
                <w:rPrChange w:id="255" w:author="Holdo, Ricardo M." w:date="2015-05-14T14:46:00Z">
                  <w:rPr>
                    <w:sz w:val="16"/>
                    <w:szCs w:val="16"/>
                  </w:rPr>
                </w:rPrChange>
              </w:rPr>
              <w:t>0.17</w:t>
            </w:r>
          </w:p>
        </w:tc>
        <w:tc>
          <w:tcPr>
            <w:tcW w:w="1602" w:type="dxa"/>
          </w:tcPr>
          <w:p w14:paraId="3A5A6211" w14:textId="4DBBDDEA" w:rsidR="00540407" w:rsidRPr="00033F75"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56" w:author="Holdo, Ricardo M." w:date="2015-05-14T14:46:00Z">
                  <w:rPr>
                    <w:sz w:val="16"/>
                    <w:szCs w:val="16"/>
                  </w:rPr>
                </w:rPrChange>
              </w:rPr>
            </w:pPr>
            <w:r w:rsidRPr="00033F75">
              <w:rPr>
                <w:rPrChange w:id="257" w:author="Holdo, Ricardo M." w:date="2015-05-14T14:46:00Z">
                  <w:rPr>
                    <w:sz w:val="16"/>
                    <w:szCs w:val="16"/>
                  </w:rPr>
                </w:rPrChange>
              </w:rPr>
              <w:t>63.12</w:t>
            </w:r>
          </w:p>
        </w:tc>
        <w:tc>
          <w:tcPr>
            <w:tcW w:w="1691" w:type="dxa"/>
          </w:tcPr>
          <w:p w14:paraId="387109AE" w14:textId="6E182BBA" w:rsidR="00540407" w:rsidRPr="00033F75" w:rsidRDefault="00843843"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58" w:author="Holdo, Ricardo M." w:date="2015-05-14T14:46:00Z">
                  <w:rPr>
                    <w:sz w:val="16"/>
                    <w:szCs w:val="16"/>
                  </w:rPr>
                </w:rPrChange>
              </w:rPr>
            </w:pPr>
            <w:proofErr w:type="spellStart"/>
            <w:r w:rsidRPr="00033F75">
              <w:rPr>
                <w:rPrChange w:id="259" w:author="Holdo, Ricardo M." w:date="2015-05-14T14:46:00Z">
                  <w:rPr>
                    <w:sz w:val="16"/>
                    <w:szCs w:val="16"/>
                  </w:rPr>
                </w:rPrChange>
              </w:rPr>
              <w:t>Mushove</w:t>
            </w:r>
            <w:proofErr w:type="spellEnd"/>
            <w:r w:rsidRPr="00033F75">
              <w:rPr>
                <w:rPrChange w:id="260" w:author="Holdo, Ricardo M." w:date="2015-05-14T14:46:00Z">
                  <w:rPr>
                    <w:sz w:val="16"/>
                    <w:szCs w:val="16"/>
                  </w:rPr>
                </w:rPrChange>
              </w:rPr>
              <w:t xml:space="preserve"> et al. 1995</w:t>
            </w:r>
          </w:p>
        </w:tc>
      </w:tr>
      <w:tr w:rsidR="00035D85" w14:paraId="0952F2DD"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1525C5D7" w14:textId="7CEF8E04" w:rsidR="00540407" w:rsidRPr="00033F75" w:rsidRDefault="00540407" w:rsidP="00B8526D">
            <w:pPr>
              <w:spacing w:line="240" w:lineRule="auto"/>
              <w:ind w:firstLine="0"/>
              <w:rPr>
                <w:b w:val="0"/>
                <w:rPrChange w:id="261" w:author="Holdo, Ricardo M." w:date="2015-05-14T14:46:00Z">
                  <w:rPr>
                    <w:sz w:val="16"/>
                    <w:szCs w:val="16"/>
                  </w:rPr>
                </w:rPrChange>
              </w:rPr>
            </w:pPr>
            <w:proofErr w:type="spellStart"/>
            <w:r w:rsidRPr="00033F75">
              <w:rPr>
                <w:rPrChange w:id="262" w:author="Holdo, Ricardo M." w:date="2015-05-14T14:46:00Z">
                  <w:rPr>
                    <w:sz w:val="16"/>
                    <w:szCs w:val="16"/>
                  </w:rPr>
                </w:rPrChange>
              </w:rPr>
              <w:t>Katima</w:t>
            </w:r>
            <w:proofErr w:type="spellEnd"/>
            <w:r w:rsidRPr="00033F75">
              <w:rPr>
                <w:rPrChange w:id="263" w:author="Holdo, Ricardo M." w:date="2015-05-14T14:46:00Z">
                  <w:rPr>
                    <w:sz w:val="16"/>
                    <w:szCs w:val="16"/>
                  </w:rPr>
                </w:rPrChange>
              </w:rPr>
              <w:t xml:space="preserve"> </w:t>
            </w:r>
            <w:proofErr w:type="spellStart"/>
            <w:r w:rsidRPr="00033F75">
              <w:rPr>
                <w:rPrChange w:id="264" w:author="Holdo, Ricardo M." w:date="2015-05-14T14:46:00Z">
                  <w:rPr>
                    <w:sz w:val="16"/>
                    <w:szCs w:val="16"/>
                  </w:rPr>
                </w:rPrChange>
              </w:rPr>
              <w:t>Mulilo</w:t>
            </w:r>
            <w:proofErr w:type="spellEnd"/>
            <w:r w:rsidRPr="00033F75">
              <w:rPr>
                <w:rPrChange w:id="265" w:author="Holdo, Ricardo M." w:date="2015-05-14T14:46:00Z">
                  <w:rPr>
                    <w:sz w:val="16"/>
                    <w:szCs w:val="16"/>
                  </w:rPr>
                </w:rPrChange>
              </w:rPr>
              <w:t>, NA</w:t>
            </w:r>
          </w:p>
        </w:tc>
        <w:tc>
          <w:tcPr>
            <w:tcW w:w="1320" w:type="dxa"/>
          </w:tcPr>
          <w:p w14:paraId="65237490" w14:textId="7D881F66" w:rsidR="00540407" w:rsidRPr="00033F75"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66" w:author="Holdo, Ricardo M." w:date="2015-05-14T14:46:00Z">
                  <w:rPr>
                    <w:sz w:val="16"/>
                    <w:szCs w:val="16"/>
                  </w:rPr>
                </w:rPrChange>
              </w:rPr>
            </w:pPr>
            <w:r w:rsidRPr="00033F75">
              <w:rPr>
                <w:rPrChange w:id="267" w:author="Holdo, Ricardo M." w:date="2015-05-14T14:46:00Z">
                  <w:rPr>
                    <w:sz w:val="16"/>
                    <w:szCs w:val="16"/>
                  </w:rPr>
                </w:rPrChange>
              </w:rPr>
              <w:t>654</w:t>
            </w:r>
          </w:p>
        </w:tc>
        <w:tc>
          <w:tcPr>
            <w:tcW w:w="1746" w:type="dxa"/>
          </w:tcPr>
          <w:p w14:paraId="1C3B9FA4" w14:textId="0CA4421B" w:rsidR="00540407" w:rsidRPr="00033F75"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68" w:author="Holdo, Ricardo M." w:date="2015-05-14T14:46:00Z">
                  <w:rPr>
                    <w:sz w:val="16"/>
                    <w:szCs w:val="16"/>
                  </w:rPr>
                </w:rPrChange>
              </w:rPr>
            </w:pPr>
            <w:r w:rsidRPr="00033F75">
              <w:rPr>
                <w:rPrChange w:id="269" w:author="Holdo, Ricardo M." w:date="2015-05-14T14:46:00Z">
                  <w:rPr>
                    <w:sz w:val="16"/>
                    <w:szCs w:val="16"/>
                  </w:rPr>
                </w:rPrChange>
              </w:rPr>
              <w:t>0.17</w:t>
            </w:r>
          </w:p>
        </w:tc>
        <w:tc>
          <w:tcPr>
            <w:tcW w:w="1602" w:type="dxa"/>
          </w:tcPr>
          <w:p w14:paraId="36681C90" w14:textId="3B3D3F3D" w:rsidR="00540407" w:rsidRPr="00033F75"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70" w:author="Holdo, Ricardo M." w:date="2015-05-14T14:46:00Z">
                  <w:rPr>
                    <w:sz w:val="16"/>
                    <w:szCs w:val="16"/>
                  </w:rPr>
                </w:rPrChange>
              </w:rPr>
            </w:pPr>
            <w:r w:rsidRPr="00033F75">
              <w:rPr>
                <w:rPrChange w:id="271" w:author="Holdo, Ricardo M." w:date="2015-05-14T14:46:00Z">
                  <w:rPr>
                    <w:sz w:val="16"/>
                    <w:szCs w:val="16"/>
                  </w:rPr>
                </w:rPrChange>
              </w:rPr>
              <w:t>60.28</w:t>
            </w:r>
          </w:p>
        </w:tc>
        <w:tc>
          <w:tcPr>
            <w:tcW w:w="1691" w:type="dxa"/>
          </w:tcPr>
          <w:p w14:paraId="531C8CD0" w14:textId="17D28BF5" w:rsidR="00540407" w:rsidRPr="00033F75" w:rsidRDefault="00B8526D"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72" w:author="Holdo, Ricardo M." w:date="2015-05-14T14:46:00Z">
                  <w:rPr>
                    <w:sz w:val="16"/>
                    <w:szCs w:val="16"/>
                  </w:rPr>
                </w:rPrChange>
              </w:rPr>
            </w:pPr>
            <w:proofErr w:type="spellStart"/>
            <w:r w:rsidRPr="00033F75">
              <w:rPr>
                <w:rPrChange w:id="273" w:author="Holdo, Ricardo M." w:date="2015-05-14T14:46:00Z">
                  <w:rPr>
                    <w:sz w:val="16"/>
                    <w:szCs w:val="16"/>
                  </w:rPr>
                </w:rPrChange>
              </w:rPr>
              <w:t>Worbes</w:t>
            </w:r>
            <w:proofErr w:type="spellEnd"/>
            <w:r w:rsidRPr="00033F75">
              <w:rPr>
                <w:rPrChange w:id="274" w:author="Holdo, Ricardo M." w:date="2015-05-14T14:46:00Z">
                  <w:rPr>
                    <w:sz w:val="16"/>
                    <w:szCs w:val="16"/>
                  </w:rPr>
                </w:rPrChange>
              </w:rPr>
              <w:t xml:space="preserve"> 1999</w:t>
            </w:r>
          </w:p>
        </w:tc>
      </w:tr>
      <w:tr w:rsidR="00035D85" w14:paraId="350FD6F0"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653FF244" w14:textId="0D282BC3" w:rsidR="00540407" w:rsidRPr="00033F75" w:rsidRDefault="00540407" w:rsidP="00B8526D">
            <w:pPr>
              <w:spacing w:line="240" w:lineRule="auto"/>
              <w:ind w:firstLine="0"/>
              <w:rPr>
                <w:b w:val="0"/>
                <w:rPrChange w:id="275" w:author="Holdo, Ricardo M." w:date="2015-05-14T14:46:00Z">
                  <w:rPr>
                    <w:sz w:val="16"/>
                    <w:szCs w:val="16"/>
                  </w:rPr>
                </w:rPrChange>
              </w:rPr>
            </w:pPr>
            <w:proofErr w:type="spellStart"/>
            <w:r w:rsidRPr="00033F75">
              <w:rPr>
                <w:rPrChange w:id="276" w:author="Holdo, Ricardo M." w:date="2015-05-14T14:46:00Z">
                  <w:rPr>
                    <w:sz w:val="16"/>
                    <w:szCs w:val="16"/>
                  </w:rPr>
                </w:rPrChange>
              </w:rPr>
              <w:t>Matapos</w:t>
            </w:r>
            <w:proofErr w:type="spellEnd"/>
            <w:r w:rsidRPr="00033F75">
              <w:rPr>
                <w:rPrChange w:id="277" w:author="Holdo, Ricardo M." w:date="2015-05-14T14:46:00Z">
                  <w:rPr>
                    <w:sz w:val="16"/>
                    <w:szCs w:val="16"/>
                  </w:rPr>
                </w:rPrChange>
              </w:rPr>
              <w:t>, ZM</w:t>
            </w:r>
          </w:p>
        </w:tc>
        <w:tc>
          <w:tcPr>
            <w:tcW w:w="1320" w:type="dxa"/>
          </w:tcPr>
          <w:p w14:paraId="613E19DB" w14:textId="6A299326" w:rsidR="00540407" w:rsidRPr="00033F75"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78" w:author="Holdo, Ricardo M." w:date="2015-05-14T14:46:00Z">
                  <w:rPr>
                    <w:sz w:val="16"/>
                    <w:szCs w:val="16"/>
                  </w:rPr>
                </w:rPrChange>
              </w:rPr>
            </w:pPr>
            <w:r w:rsidRPr="00033F75">
              <w:rPr>
                <w:rPrChange w:id="279" w:author="Holdo, Ricardo M." w:date="2015-05-14T14:46:00Z">
                  <w:rPr>
                    <w:sz w:val="16"/>
                    <w:szCs w:val="16"/>
                  </w:rPr>
                </w:rPrChange>
              </w:rPr>
              <w:t>825</w:t>
            </w:r>
          </w:p>
        </w:tc>
        <w:tc>
          <w:tcPr>
            <w:tcW w:w="1746" w:type="dxa"/>
          </w:tcPr>
          <w:p w14:paraId="2672C9C4" w14:textId="150CC2DB" w:rsidR="00540407" w:rsidRPr="00033F75"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80" w:author="Holdo, Ricardo M." w:date="2015-05-14T14:46:00Z">
                  <w:rPr>
                    <w:sz w:val="16"/>
                    <w:szCs w:val="16"/>
                  </w:rPr>
                </w:rPrChange>
              </w:rPr>
            </w:pPr>
            <w:r w:rsidRPr="00033F75">
              <w:rPr>
                <w:rPrChange w:id="281" w:author="Holdo, Ricardo M." w:date="2015-05-14T14:46:00Z">
                  <w:rPr>
                    <w:sz w:val="16"/>
                    <w:szCs w:val="16"/>
                  </w:rPr>
                </w:rPrChange>
              </w:rPr>
              <w:t>0.17</w:t>
            </w:r>
          </w:p>
        </w:tc>
        <w:tc>
          <w:tcPr>
            <w:tcW w:w="1602" w:type="dxa"/>
          </w:tcPr>
          <w:p w14:paraId="1CB32A90" w14:textId="37AFC9D9" w:rsidR="00540407" w:rsidRPr="00033F75"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82" w:author="Holdo, Ricardo M." w:date="2015-05-14T14:46:00Z">
                  <w:rPr>
                    <w:sz w:val="16"/>
                    <w:szCs w:val="16"/>
                  </w:rPr>
                </w:rPrChange>
              </w:rPr>
            </w:pPr>
            <w:r w:rsidRPr="00033F75">
              <w:rPr>
                <w:rPrChange w:id="283" w:author="Holdo, Ricardo M." w:date="2015-05-14T14:46:00Z">
                  <w:rPr>
                    <w:sz w:val="16"/>
                    <w:szCs w:val="16"/>
                  </w:rPr>
                </w:rPrChange>
              </w:rPr>
              <w:t>60.28</w:t>
            </w:r>
          </w:p>
        </w:tc>
        <w:tc>
          <w:tcPr>
            <w:tcW w:w="1691" w:type="dxa"/>
          </w:tcPr>
          <w:p w14:paraId="20749F4B" w14:textId="634FD7B8" w:rsidR="00540407" w:rsidRPr="00033F75" w:rsidRDefault="00843843"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84" w:author="Holdo, Ricardo M." w:date="2015-05-14T14:46:00Z">
                  <w:rPr>
                    <w:sz w:val="16"/>
                    <w:szCs w:val="16"/>
                  </w:rPr>
                </w:rPrChange>
              </w:rPr>
            </w:pPr>
            <w:proofErr w:type="spellStart"/>
            <w:r w:rsidRPr="00033F75">
              <w:rPr>
                <w:rPrChange w:id="285" w:author="Holdo, Ricardo M." w:date="2015-05-14T14:46:00Z">
                  <w:rPr>
                    <w:sz w:val="16"/>
                    <w:szCs w:val="16"/>
                  </w:rPr>
                </w:rPrChange>
              </w:rPr>
              <w:t>Mushove</w:t>
            </w:r>
            <w:proofErr w:type="spellEnd"/>
            <w:r w:rsidRPr="00033F75">
              <w:rPr>
                <w:rPrChange w:id="286" w:author="Holdo, Ricardo M." w:date="2015-05-14T14:46:00Z">
                  <w:rPr>
                    <w:sz w:val="16"/>
                    <w:szCs w:val="16"/>
                  </w:rPr>
                </w:rPrChange>
              </w:rPr>
              <w:t xml:space="preserve"> et al. 1995</w:t>
            </w:r>
          </w:p>
        </w:tc>
      </w:tr>
      <w:tr w:rsidR="00035D85" w14:paraId="473DE655"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4025A6BD" w14:textId="59239880" w:rsidR="00540407" w:rsidRPr="00033F75" w:rsidRDefault="00540407" w:rsidP="00B8526D">
            <w:pPr>
              <w:spacing w:line="240" w:lineRule="auto"/>
              <w:ind w:firstLine="0"/>
              <w:rPr>
                <w:b w:val="0"/>
                <w:rPrChange w:id="287" w:author="Holdo, Ricardo M." w:date="2015-05-14T14:46:00Z">
                  <w:rPr>
                    <w:sz w:val="16"/>
                    <w:szCs w:val="16"/>
                  </w:rPr>
                </w:rPrChange>
              </w:rPr>
            </w:pPr>
            <w:proofErr w:type="spellStart"/>
            <w:r w:rsidRPr="00033F75">
              <w:rPr>
                <w:rPrChange w:id="288" w:author="Holdo, Ricardo M." w:date="2015-05-14T14:46:00Z">
                  <w:rPr>
                    <w:sz w:val="16"/>
                    <w:szCs w:val="16"/>
                  </w:rPr>
                </w:rPrChange>
              </w:rPr>
              <w:t>Oshikoto</w:t>
            </w:r>
            <w:proofErr w:type="spellEnd"/>
            <w:r w:rsidRPr="00033F75">
              <w:rPr>
                <w:rPrChange w:id="289" w:author="Holdo, Ricardo M." w:date="2015-05-14T14:46:00Z">
                  <w:rPr>
                    <w:sz w:val="16"/>
                    <w:szCs w:val="16"/>
                  </w:rPr>
                </w:rPrChange>
              </w:rPr>
              <w:t>, NA</w:t>
            </w:r>
          </w:p>
        </w:tc>
        <w:tc>
          <w:tcPr>
            <w:tcW w:w="1320" w:type="dxa"/>
          </w:tcPr>
          <w:p w14:paraId="7F7A8583" w14:textId="57FF05D3" w:rsidR="00540407" w:rsidRPr="00033F75"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90" w:author="Holdo, Ricardo M." w:date="2015-05-14T14:46:00Z">
                  <w:rPr>
                    <w:sz w:val="16"/>
                    <w:szCs w:val="16"/>
                  </w:rPr>
                </w:rPrChange>
              </w:rPr>
            </w:pPr>
            <w:r w:rsidRPr="00033F75">
              <w:rPr>
                <w:rPrChange w:id="291" w:author="Holdo, Ricardo M." w:date="2015-05-14T14:46:00Z">
                  <w:rPr>
                    <w:sz w:val="16"/>
                    <w:szCs w:val="16"/>
                  </w:rPr>
                </w:rPrChange>
              </w:rPr>
              <w:t>504</w:t>
            </w:r>
          </w:p>
        </w:tc>
        <w:tc>
          <w:tcPr>
            <w:tcW w:w="1746" w:type="dxa"/>
          </w:tcPr>
          <w:p w14:paraId="1A60DF2A" w14:textId="44B91B37" w:rsidR="00540407" w:rsidRPr="00033F75"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92" w:author="Holdo, Ricardo M." w:date="2015-05-14T14:46:00Z">
                  <w:rPr>
                    <w:sz w:val="16"/>
                    <w:szCs w:val="16"/>
                  </w:rPr>
                </w:rPrChange>
              </w:rPr>
            </w:pPr>
            <w:r w:rsidRPr="00033F75">
              <w:rPr>
                <w:rPrChange w:id="293" w:author="Holdo, Ricardo M." w:date="2015-05-14T14:46:00Z">
                  <w:rPr>
                    <w:sz w:val="16"/>
                    <w:szCs w:val="16"/>
                  </w:rPr>
                </w:rPrChange>
              </w:rPr>
              <w:t>0.22</w:t>
            </w:r>
          </w:p>
        </w:tc>
        <w:tc>
          <w:tcPr>
            <w:tcW w:w="1602" w:type="dxa"/>
          </w:tcPr>
          <w:p w14:paraId="115E0961" w14:textId="6DDF56A2" w:rsidR="00540407" w:rsidRPr="00033F75"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94" w:author="Holdo, Ricardo M." w:date="2015-05-14T14:46:00Z">
                  <w:rPr>
                    <w:sz w:val="16"/>
                    <w:szCs w:val="16"/>
                  </w:rPr>
                </w:rPrChange>
              </w:rPr>
            </w:pPr>
            <w:r w:rsidRPr="00033F75">
              <w:rPr>
                <w:rPrChange w:id="295" w:author="Holdo, Ricardo M." w:date="2015-05-14T14:46:00Z">
                  <w:rPr>
                    <w:sz w:val="16"/>
                    <w:szCs w:val="16"/>
                  </w:rPr>
                </w:rPrChange>
              </w:rPr>
              <w:t>77.98</w:t>
            </w:r>
          </w:p>
        </w:tc>
        <w:tc>
          <w:tcPr>
            <w:tcW w:w="1691" w:type="dxa"/>
          </w:tcPr>
          <w:p w14:paraId="5F9A8DC7" w14:textId="4EE423C0" w:rsidR="00540407" w:rsidRPr="00033F75" w:rsidRDefault="00843843"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296" w:author="Holdo, Ricardo M." w:date="2015-05-14T14:46:00Z">
                  <w:rPr>
                    <w:sz w:val="16"/>
                    <w:szCs w:val="16"/>
                  </w:rPr>
                </w:rPrChange>
              </w:rPr>
            </w:pPr>
            <w:proofErr w:type="spellStart"/>
            <w:r w:rsidRPr="00033F75">
              <w:rPr>
                <w:rPrChange w:id="297" w:author="Holdo, Ricardo M." w:date="2015-05-14T14:46:00Z">
                  <w:rPr>
                    <w:sz w:val="16"/>
                    <w:szCs w:val="16"/>
                  </w:rPr>
                </w:rPrChange>
              </w:rPr>
              <w:t>Mushove</w:t>
            </w:r>
            <w:proofErr w:type="spellEnd"/>
            <w:r w:rsidRPr="00033F75">
              <w:rPr>
                <w:rPrChange w:id="298" w:author="Holdo, Ricardo M." w:date="2015-05-14T14:46:00Z">
                  <w:rPr>
                    <w:sz w:val="16"/>
                    <w:szCs w:val="16"/>
                  </w:rPr>
                </w:rPrChange>
              </w:rPr>
              <w:t xml:space="preserve"> et al. 1995</w:t>
            </w:r>
          </w:p>
        </w:tc>
      </w:tr>
      <w:tr w:rsidR="00035D85" w14:paraId="7FB45459"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7A5C2CD1" w14:textId="459E5D56" w:rsidR="00540407" w:rsidRPr="00033F75" w:rsidRDefault="00540407" w:rsidP="00B8526D">
            <w:pPr>
              <w:spacing w:line="240" w:lineRule="auto"/>
              <w:ind w:firstLine="0"/>
              <w:rPr>
                <w:b w:val="0"/>
                <w:rPrChange w:id="299" w:author="Holdo, Ricardo M." w:date="2015-05-14T14:46:00Z">
                  <w:rPr>
                    <w:sz w:val="16"/>
                    <w:szCs w:val="16"/>
                  </w:rPr>
                </w:rPrChange>
              </w:rPr>
            </w:pPr>
            <w:r w:rsidRPr="00033F75">
              <w:rPr>
                <w:rPrChange w:id="300" w:author="Holdo, Ricardo M." w:date="2015-05-14T14:46:00Z">
                  <w:rPr>
                    <w:sz w:val="16"/>
                    <w:szCs w:val="16"/>
                  </w:rPr>
                </w:rPrChange>
              </w:rPr>
              <w:t>Zambezi Valley, ZM</w:t>
            </w:r>
          </w:p>
        </w:tc>
        <w:tc>
          <w:tcPr>
            <w:tcW w:w="1320" w:type="dxa"/>
          </w:tcPr>
          <w:p w14:paraId="3D304882" w14:textId="6D8F5481" w:rsidR="00540407" w:rsidRPr="00033F75"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301" w:author="Holdo, Ricardo M." w:date="2015-05-14T14:46:00Z">
                  <w:rPr>
                    <w:sz w:val="16"/>
                    <w:szCs w:val="16"/>
                  </w:rPr>
                </w:rPrChange>
              </w:rPr>
            </w:pPr>
            <w:r w:rsidRPr="00033F75">
              <w:rPr>
                <w:rPrChange w:id="302" w:author="Holdo, Ricardo M." w:date="2015-05-14T14:46:00Z">
                  <w:rPr>
                    <w:sz w:val="16"/>
                    <w:szCs w:val="16"/>
                  </w:rPr>
                </w:rPrChange>
              </w:rPr>
              <w:t>750</w:t>
            </w:r>
          </w:p>
        </w:tc>
        <w:tc>
          <w:tcPr>
            <w:tcW w:w="1746" w:type="dxa"/>
          </w:tcPr>
          <w:p w14:paraId="005A835D" w14:textId="1ED40B39" w:rsidR="00540407" w:rsidRPr="00033F75"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303" w:author="Holdo, Ricardo M." w:date="2015-05-14T14:46:00Z">
                  <w:rPr>
                    <w:sz w:val="16"/>
                    <w:szCs w:val="16"/>
                  </w:rPr>
                </w:rPrChange>
              </w:rPr>
            </w:pPr>
            <w:r w:rsidRPr="00033F75">
              <w:rPr>
                <w:rPrChange w:id="304" w:author="Holdo, Ricardo M." w:date="2015-05-14T14:46:00Z">
                  <w:rPr>
                    <w:sz w:val="16"/>
                    <w:szCs w:val="16"/>
                  </w:rPr>
                </w:rPrChange>
              </w:rPr>
              <w:t>0.18</w:t>
            </w:r>
          </w:p>
        </w:tc>
        <w:tc>
          <w:tcPr>
            <w:tcW w:w="1602" w:type="dxa"/>
          </w:tcPr>
          <w:p w14:paraId="2B6E3BFC" w14:textId="2C0B65A9" w:rsidR="00540407" w:rsidRPr="00033F75"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305" w:author="Holdo, Ricardo M." w:date="2015-05-14T14:46:00Z">
                  <w:rPr>
                    <w:sz w:val="16"/>
                    <w:szCs w:val="16"/>
                  </w:rPr>
                </w:rPrChange>
              </w:rPr>
            </w:pPr>
            <w:r w:rsidRPr="00033F75">
              <w:rPr>
                <w:rPrChange w:id="306" w:author="Holdo, Ricardo M." w:date="2015-05-14T14:46:00Z">
                  <w:rPr>
                    <w:sz w:val="16"/>
                    <w:szCs w:val="16"/>
                  </w:rPr>
                </w:rPrChange>
              </w:rPr>
              <w:t>64.53</w:t>
            </w:r>
          </w:p>
        </w:tc>
        <w:tc>
          <w:tcPr>
            <w:tcW w:w="1691" w:type="dxa"/>
          </w:tcPr>
          <w:p w14:paraId="3F000B0A" w14:textId="266D6704" w:rsidR="00540407" w:rsidRPr="00033F75" w:rsidRDefault="00843843"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rPrChange w:id="307" w:author="Holdo, Ricardo M." w:date="2015-05-14T14:46:00Z">
                  <w:rPr>
                    <w:sz w:val="16"/>
                    <w:szCs w:val="16"/>
                  </w:rPr>
                </w:rPrChange>
              </w:rPr>
            </w:pPr>
            <w:proofErr w:type="spellStart"/>
            <w:r w:rsidRPr="00033F75">
              <w:rPr>
                <w:rPrChange w:id="308" w:author="Holdo, Ricardo M." w:date="2015-05-14T14:46:00Z">
                  <w:rPr>
                    <w:sz w:val="16"/>
                    <w:szCs w:val="16"/>
                  </w:rPr>
                </w:rPrChange>
              </w:rPr>
              <w:t>Mushove</w:t>
            </w:r>
            <w:proofErr w:type="spellEnd"/>
            <w:r w:rsidRPr="00033F75">
              <w:rPr>
                <w:rPrChange w:id="309" w:author="Holdo, Ricardo M." w:date="2015-05-14T14:46:00Z">
                  <w:rPr>
                    <w:sz w:val="16"/>
                    <w:szCs w:val="16"/>
                  </w:rPr>
                </w:rPrChange>
              </w:rPr>
              <w:t xml:space="preserve"> et al. 1995</w:t>
            </w:r>
          </w:p>
        </w:tc>
      </w:tr>
    </w:tbl>
    <w:p w14:paraId="14AEACC6" w14:textId="0CC7E5F9" w:rsidR="00540407" w:rsidRPr="00540407" w:rsidRDefault="00B8526D" w:rsidP="00540407">
      <w:pPr>
        <w:ind w:firstLine="0"/>
      </w:pPr>
      <w:r>
        <w:br w:type="textWrapping" w:clear="all"/>
      </w:r>
    </w:p>
    <w:p w14:paraId="550FCE04" w14:textId="3479D38C" w:rsidR="00B8526D" w:rsidRDefault="00C61934">
      <w:pPr>
        <w:spacing w:line="240" w:lineRule="auto"/>
        <w:ind w:firstLine="0"/>
      </w:pPr>
      <w:r>
        <w:t xml:space="preserve">Table 2. Model preset </w:t>
      </w:r>
      <w:commentRangeStart w:id="310"/>
      <w:r>
        <w:t>values</w:t>
      </w:r>
      <w:commentRangeEnd w:id="310"/>
      <w:r w:rsidR="00993C6E">
        <w:rPr>
          <w:rStyle w:val="CommentReference"/>
        </w:rPr>
        <w:commentReference w:id="310"/>
      </w:r>
      <w:r>
        <w:t>.</w:t>
      </w:r>
    </w:p>
    <w:p w14:paraId="2817476B" w14:textId="77777777" w:rsidR="00A057D4" w:rsidRDefault="00A057D4">
      <w:pPr>
        <w:spacing w:line="240" w:lineRule="auto"/>
        <w:ind w:firstLine="0"/>
      </w:pPr>
    </w:p>
    <w:p w14:paraId="7F211D9C" w14:textId="7DF9A20B" w:rsidR="00C61934" w:rsidDel="00993C6E" w:rsidRDefault="00C61934">
      <w:pPr>
        <w:spacing w:line="240" w:lineRule="auto"/>
        <w:ind w:firstLine="0"/>
        <w:rPr>
          <w:del w:id="311" w:author="Holdo, Ricardo M." w:date="2015-05-14T14:50:00Z"/>
        </w:rPr>
      </w:pPr>
    </w:p>
    <w:tbl>
      <w:tblPr>
        <w:tblStyle w:val="LightShading"/>
        <w:tblW w:w="0" w:type="auto"/>
        <w:tblLook w:val="0600" w:firstRow="0" w:lastRow="0" w:firstColumn="0" w:lastColumn="0" w:noHBand="1" w:noVBand="1"/>
      </w:tblPr>
      <w:tblGrid>
        <w:gridCol w:w="1074"/>
        <w:gridCol w:w="741"/>
      </w:tblGrid>
      <w:tr w:rsidR="00550D89" w14:paraId="029E2B0E" w14:textId="77777777" w:rsidTr="00E004B5">
        <w:tc>
          <w:tcPr>
            <w:tcW w:w="1074" w:type="dxa"/>
            <w:tcBorders>
              <w:top w:val="single" w:sz="8" w:space="0" w:color="000000" w:themeColor="text1"/>
              <w:bottom w:val="single" w:sz="4" w:space="0" w:color="auto"/>
            </w:tcBorders>
          </w:tcPr>
          <w:p w14:paraId="0867A598" w14:textId="175524DE" w:rsidR="00550D89" w:rsidRPr="00550D89" w:rsidRDefault="00550D89" w:rsidP="00E004B5">
            <w:pPr>
              <w:pStyle w:val="NoSpacing"/>
              <w:ind w:firstLine="0"/>
              <w:rPr>
                <w:b/>
                <w:sz w:val="16"/>
                <w:szCs w:val="16"/>
              </w:rPr>
            </w:pPr>
            <w:r w:rsidRPr="00550D89">
              <w:rPr>
                <w:b/>
                <w:sz w:val="16"/>
                <w:szCs w:val="16"/>
              </w:rPr>
              <w:t>Parameter</w:t>
            </w:r>
          </w:p>
        </w:tc>
        <w:tc>
          <w:tcPr>
            <w:tcW w:w="741" w:type="dxa"/>
            <w:tcBorders>
              <w:top w:val="single" w:sz="8" w:space="0" w:color="000000" w:themeColor="text1"/>
              <w:bottom w:val="single" w:sz="4" w:space="0" w:color="auto"/>
            </w:tcBorders>
          </w:tcPr>
          <w:p w14:paraId="0B48730A" w14:textId="387405C2" w:rsidR="00550D89" w:rsidRPr="00550D89" w:rsidRDefault="00550D89" w:rsidP="00E004B5">
            <w:pPr>
              <w:pStyle w:val="NoSpacing"/>
              <w:ind w:firstLine="0"/>
              <w:rPr>
                <w:b/>
                <w:sz w:val="16"/>
                <w:szCs w:val="16"/>
              </w:rPr>
            </w:pPr>
            <w:r w:rsidRPr="00550D89">
              <w:rPr>
                <w:b/>
                <w:sz w:val="16"/>
                <w:szCs w:val="16"/>
              </w:rPr>
              <w:t>Value</w:t>
            </w:r>
          </w:p>
        </w:tc>
      </w:tr>
      <w:tr w:rsidR="00550D89" w14:paraId="0D50BF3E" w14:textId="77777777" w:rsidTr="00E004B5">
        <w:tc>
          <w:tcPr>
            <w:tcW w:w="1074" w:type="dxa"/>
            <w:tcBorders>
              <w:top w:val="single" w:sz="4" w:space="0" w:color="auto"/>
            </w:tcBorders>
          </w:tcPr>
          <w:p w14:paraId="08E66785" w14:textId="49E790F2" w:rsidR="00550D89" w:rsidRPr="00550D89" w:rsidRDefault="00550D89" w:rsidP="00E004B5">
            <w:pPr>
              <w:pStyle w:val="NoSpacing"/>
              <w:ind w:firstLine="0"/>
              <w:rPr>
                <w:sz w:val="16"/>
                <w:szCs w:val="16"/>
              </w:rPr>
            </w:pPr>
            <w:r w:rsidRPr="00550D89">
              <w:rPr>
                <w:sz w:val="16"/>
                <w:szCs w:val="16"/>
              </w:rPr>
              <w:t>Runs</w:t>
            </w:r>
          </w:p>
        </w:tc>
        <w:tc>
          <w:tcPr>
            <w:tcW w:w="741" w:type="dxa"/>
            <w:tcBorders>
              <w:top w:val="single" w:sz="4" w:space="0" w:color="auto"/>
            </w:tcBorders>
          </w:tcPr>
          <w:p w14:paraId="0A1E1778" w14:textId="29EB500F" w:rsidR="00550D89" w:rsidRPr="00550D89" w:rsidRDefault="00550D89" w:rsidP="00E004B5">
            <w:pPr>
              <w:pStyle w:val="NoSpacing"/>
              <w:ind w:firstLine="0"/>
              <w:rPr>
                <w:sz w:val="16"/>
                <w:szCs w:val="16"/>
              </w:rPr>
            </w:pPr>
            <w:r w:rsidRPr="00550D89">
              <w:rPr>
                <w:sz w:val="16"/>
                <w:szCs w:val="16"/>
              </w:rPr>
              <w:t>5000</w:t>
            </w:r>
          </w:p>
        </w:tc>
      </w:tr>
      <w:tr w:rsidR="00550D89" w14:paraId="08289126" w14:textId="77777777" w:rsidTr="00E004B5">
        <w:tc>
          <w:tcPr>
            <w:tcW w:w="1074" w:type="dxa"/>
          </w:tcPr>
          <w:p w14:paraId="6DC55B9A" w14:textId="53B05EEB" w:rsidR="00550D89" w:rsidRPr="00550D89" w:rsidRDefault="00550D89" w:rsidP="00E004B5">
            <w:pPr>
              <w:pStyle w:val="NoSpacing"/>
              <w:ind w:firstLine="0"/>
              <w:rPr>
                <w:sz w:val="16"/>
                <w:szCs w:val="16"/>
              </w:rPr>
            </w:pPr>
            <w:r w:rsidRPr="00550D89">
              <w:rPr>
                <w:sz w:val="16"/>
                <w:szCs w:val="16"/>
              </w:rPr>
              <w:t>Trees</w:t>
            </w:r>
          </w:p>
        </w:tc>
        <w:tc>
          <w:tcPr>
            <w:tcW w:w="741" w:type="dxa"/>
          </w:tcPr>
          <w:p w14:paraId="475817FC" w14:textId="436B2039" w:rsidR="00550D89" w:rsidRPr="00550D89" w:rsidRDefault="00550D89" w:rsidP="00E004B5">
            <w:pPr>
              <w:pStyle w:val="NoSpacing"/>
              <w:ind w:firstLine="0"/>
              <w:rPr>
                <w:sz w:val="16"/>
                <w:szCs w:val="16"/>
              </w:rPr>
            </w:pPr>
            <w:r w:rsidRPr="00550D89">
              <w:rPr>
                <w:sz w:val="16"/>
                <w:szCs w:val="16"/>
              </w:rPr>
              <w:t>500</w:t>
            </w:r>
          </w:p>
        </w:tc>
      </w:tr>
      <w:tr w:rsidR="00550D89" w14:paraId="28BACD97" w14:textId="77777777" w:rsidTr="00E004B5">
        <w:tc>
          <w:tcPr>
            <w:tcW w:w="1074" w:type="dxa"/>
          </w:tcPr>
          <w:p w14:paraId="11795DC9" w14:textId="216DDEA4" w:rsidR="00550D89" w:rsidRPr="00550D89" w:rsidRDefault="00550D89" w:rsidP="00E004B5">
            <w:pPr>
              <w:pStyle w:val="NoSpacing"/>
              <w:ind w:firstLine="0"/>
              <w:rPr>
                <w:sz w:val="16"/>
                <w:szCs w:val="16"/>
              </w:rPr>
            </w:pPr>
            <w:r w:rsidRPr="00550D89">
              <w:rPr>
                <w:sz w:val="16"/>
                <w:szCs w:val="16"/>
              </w:rPr>
              <w:t>Time Limit</w:t>
            </w:r>
          </w:p>
        </w:tc>
        <w:tc>
          <w:tcPr>
            <w:tcW w:w="741" w:type="dxa"/>
          </w:tcPr>
          <w:p w14:paraId="780FAAC7" w14:textId="0F0309AE" w:rsidR="00550D89" w:rsidRPr="00550D89" w:rsidRDefault="00550D89" w:rsidP="00E004B5">
            <w:pPr>
              <w:pStyle w:val="NoSpacing"/>
              <w:ind w:firstLine="0"/>
              <w:rPr>
                <w:sz w:val="16"/>
                <w:szCs w:val="16"/>
              </w:rPr>
            </w:pPr>
            <w:r w:rsidRPr="00550D89">
              <w:rPr>
                <w:sz w:val="16"/>
                <w:szCs w:val="16"/>
              </w:rPr>
              <w:t>50</w:t>
            </w:r>
          </w:p>
        </w:tc>
      </w:tr>
    </w:tbl>
    <w:p w14:paraId="1AD07CFE" w14:textId="77777777" w:rsidR="005276E2" w:rsidRDefault="005276E2" w:rsidP="005276E2">
      <w:pPr>
        <w:ind w:firstLine="0"/>
        <w:rPr>
          <w:rFonts w:eastAsiaTheme="majorEastAsia" w:cstheme="majorBidi"/>
          <w:smallCaps/>
          <w:color w:val="000000" w:themeColor="text1"/>
        </w:rPr>
      </w:pPr>
    </w:p>
    <w:p w14:paraId="66EE419D" w14:textId="5D580B0F" w:rsidR="00D85AD7" w:rsidRDefault="00D85AD7" w:rsidP="005276E2">
      <w:pPr>
        <w:ind w:firstLine="0"/>
      </w:pPr>
      <w:r>
        <w:t xml:space="preserve">Table 3. Model Sensitivity </w:t>
      </w:r>
      <w:commentRangeStart w:id="312"/>
      <w:r>
        <w:t>Results</w:t>
      </w:r>
      <w:commentRangeEnd w:id="312"/>
      <w:r w:rsidR="00993C6E">
        <w:rPr>
          <w:rStyle w:val="CommentReference"/>
        </w:rPr>
        <w:commentReference w:id="312"/>
      </w:r>
    </w:p>
    <w:tbl>
      <w:tblPr>
        <w:tblStyle w:val="LightShading"/>
        <w:tblW w:w="0" w:type="auto"/>
        <w:tblLook w:val="0600" w:firstRow="0" w:lastRow="0" w:firstColumn="0" w:lastColumn="0" w:noHBand="1" w:noVBand="1"/>
      </w:tblPr>
      <w:tblGrid>
        <w:gridCol w:w="3334"/>
        <w:gridCol w:w="621"/>
        <w:gridCol w:w="994"/>
      </w:tblGrid>
      <w:tr w:rsidR="00E004B5" w14:paraId="56531CBD" w14:textId="25714BCC" w:rsidTr="00E004B5">
        <w:tc>
          <w:tcPr>
            <w:tcW w:w="3334" w:type="dxa"/>
            <w:tcBorders>
              <w:top w:val="single" w:sz="8" w:space="0" w:color="000000" w:themeColor="text1"/>
              <w:bottom w:val="single" w:sz="4" w:space="0" w:color="auto"/>
            </w:tcBorders>
          </w:tcPr>
          <w:p w14:paraId="027F7C13" w14:textId="08874BB6" w:rsidR="00E004B5" w:rsidRPr="00550D89" w:rsidRDefault="00E004B5" w:rsidP="00E004B5">
            <w:pPr>
              <w:pStyle w:val="NoSpacing"/>
              <w:ind w:firstLine="0"/>
              <w:rPr>
                <w:b/>
                <w:sz w:val="16"/>
                <w:szCs w:val="16"/>
              </w:rPr>
            </w:pPr>
            <w:r>
              <w:rPr>
                <w:b/>
                <w:sz w:val="16"/>
                <w:szCs w:val="16"/>
              </w:rPr>
              <w:t>Model</w:t>
            </w:r>
          </w:p>
        </w:tc>
        <w:tc>
          <w:tcPr>
            <w:tcW w:w="621" w:type="dxa"/>
            <w:tcBorders>
              <w:top w:val="single" w:sz="8" w:space="0" w:color="000000" w:themeColor="text1"/>
              <w:bottom w:val="single" w:sz="4" w:space="0" w:color="auto"/>
            </w:tcBorders>
          </w:tcPr>
          <w:p w14:paraId="6FC792AE" w14:textId="717A0DEA" w:rsidR="00E004B5" w:rsidRPr="00550D89" w:rsidRDefault="00E004B5" w:rsidP="00E004B5">
            <w:pPr>
              <w:pStyle w:val="NoSpacing"/>
              <w:ind w:firstLine="0"/>
              <w:rPr>
                <w:b/>
                <w:sz w:val="16"/>
                <w:szCs w:val="16"/>
              </w:rPr>
            </w:pPr>
            <w:r>
              <w:rPr>
                <w:b/>
                <w:sz w:val="16"/>
                <w:szCs w:val="16"/>
              </w:rPr>
              <w:t>R</w:t>
            </w:r>
            <w:r w:rsidRPr="00E004B5">
              <w:rPr>
                <w:b/>
                <w:sz w:val="16"/>
                <w:szCs w:val="16"/>
                <w:vertAlign w:val="superscript"/>
              </w:rPr>
              <w:t>2</w:t>
            </w:r>
          </w:p>
        </w:tc>
        <w:tc>
          <w:tcPr>
            <w:tcW w:w="994" w:type="dxa"/>
            <w:tcBorders>
              <w:top w:val="single" w:sz="8" w:space="0" w:color="000000" w:themeColor="text1"/>
              <w:bottom w:val="single" w:sz="4" w:space="0" w:color="auto"/>
            </w:tcBorders>
          </w:tcPr>
          <w:p w14:paraId="03536D9E" w14:textId="4F81B8CA" w:rsidR="00E004B5" w:rsidRDefault="00E004B5" w:rsidP="00E004B5">
            <w:pPr>
              <w:pStyle w:val="NoSpacing"/>
              <w:ind w:firstLine="0"/>
              <w:rPr>
                <w:b/>
                <w:sz w:val="16"/>
                <w:szCs w:val="16"/>
              </w:rPr>
            </w:pPr>
            <w:r>
              <w:rPr>
                <w:b/>
                <w:sz w:val="16"/>
                <w:szCs w:val="16"/>
              </w:rPr>
              <w:t>AIC</w:t>
            </w:r>
          </w:p>
        </w:tc>
      </w:tr>
      <w:tr w:rsidR="00E004B5" w14:paraId="2936C564" w14:textId="5EB3E63C" w:rsidTr="00E004B5">
        <w:tc>
          <w:tcPr>
            <w:tcW w:w="3334" w:type="dxa"/>
          </w:tcPr>
          <w:p w14:paraId="196DE45F" w14:textId="091CB70A" w:rsidR="00E004B5" w:rsidRPr="00550D89" w:rsidRDefault="00E004B5" w:rsidP="00E004B5">
            <w:pPr>
              <w:pStyle w:val="NoSpacing"/>
              <w:ind w:firstLine="0"/>
              <w:rPr>
                <w:sz w:val="16"/>
                <w:szCs w:val="16"/>
              </w:rPr>
            </w:pPr>
            <w:r>
              <w:rPr>
                <w:sz w:val="16"/>
                <w:szCs w:val="16"/>
              </w:rPr>
              <w:t>Standard ~ Only MFRI Varies with Rainfall</w:t>
            </w:r>
          </w:p>
        </w:tc>
        <w:tc>
          <w:tcPr>
            <w:tcW w:w="621" w:type="dxa"/>
          </w:tcPr>
          <w:p w14:paraId="27DECBA2" w14:textId="70A2CB3F" w:rsidR="00E004B5" w:rsidRPr="00550D89" w:rsidRDefault="00E004B5" w:rsidP="00E004B5">
            <w:pPr>
              <w:pStyle w:val="NoSpacing"/>
              <w:ind w:firstLine="0"/>
              <w:rPr>
                <w:sz w:val="16"/>
                <w:szCs w:val="16"/>
              </w:rPr>
            </w:pPr>
            <w:r>
              <w:rPr>
                <w:sz w:val="16"/>
                <w:szCs w:val="16"/>
              </w:rPr>
              <w:t>0.9</w:t>
            </w:r>
            <w:r w:rsidR="009F12FC">
              <w:rPr>
                <w:sz w:val="16"/>
                <w:szCs w:val="16"/>
              </w:rPr>
              <w:t>8</w:t>
            </w:r>
          </w:p>
        </w:tc>
        <w:tc>
          <w:tcPr>
            <w:tcW w:w="994" w:type="dxa"/>
          </w:tcPr>
          <w:p w14:paraId="7519BB5F" w14:textId="5769F6B1" w:rsidR="00E004B5" w:rsidRPr="00550D89" w:rsidRDefault="009F12FC" w:rsidP="00E004B5">
            <w:pPr>
              <w:pStyle w:val="NoSpacing"/>
              <w:ind w:firstLine="0"/>
              <w:rPr>
                <w:sz w:val="16"/>
                <w:szCs w:val="16"/>
              </w:rPr>
            </w:pPr>
            <w:r>
              <w:rPr>
                <w:sz w:val="16"/>
                <w:szCs w:val="16"/>
              </w:rPr>
              <w:t>-358.2410</w:t>
            </w:r>
          </w:p>
        </w:tc>
      </w:tr>
      <w:tr w:rsidR="00E004B5" w14:paraId="2842EAE3" w14:textId="77568103" w:rsidTr="00E004B5">
        <w:tc>
          <w:tcPr>
            <w:tcW w:w="3334" w:type="dxa"/>
          </w:tcPr>
          <w:p w14:paraId="353F685E" w14:textId="6E7519B6" w:rsidR="00E004B5" w:rsidRPr="00550D89" w:rsidRDefault="00E004B5" w:rsidP="00E004B5">
            <w:pPr>
              <w:pStyle w:val="NoSpacing"/>
              <w:ind w:firstLine="0"/>
              <w:rPr>
                <w:sz w:val="16"/>
                <w:szCs w:val="16"/>
              </w:rPr>
            </w:pPr>
            <w:r>
              <w:rPr>
                <w:sz w:val="16"/>
                <w:szCs w:val="16"/>
              </w:rPr>
              <w:t>Standard ~ Only Intensity Varies with Rainfall</w:t>
            </w:r>
          </w:p>
        </w:tc>
        <w:tc>
          <w:tcPr>
            <w:tcW w:w="621" w:type="dxa"/>
          </w:tcPr>
          <w:p w14:paraId="5C93AC39" w14:textId="577D846A" w:rsidR="00E004B5" w:rsidRPr="00550D89" w:rsidRDefault="00E004B5" w:rsidP="00E004B5">
            <w:pPr>
              <w:pStyle w:val="NoSpacing"/>
              <w:ind w:firstLine="0"/>
              <w:rPr>
                <w:sz w:val="16"/>
                <w:szCs w:val="16"/>
              </w:rPr>
            </w:pPr>
            <w:r>
              <w:rPr>
                <w:sz w:val="16"/>
                <w:szCs w:val="16"/>
              </w:rPr>
              <w:t>0.9</w:t>
            </w:r>
            <w:r w:rsidR="009F12FC">
              <w:rPr>
                <w:sz w:val="16"/>
                <w:szCs w:val="16"/>
              </w:rPr>
              <w:t>5</w:t>
            </w:r>
          </w:p>
        </w:tc>
        <w:tc>
          <w:tcPr>
            <w:tcW w:w="994" w:type="dxa"/>
          </w:tcPr>
          <w:p w14:paraId="72327481" w14:textId="18A9607A" w:rsidR="00E004B5" w:rsidRPr="00550D89" w:rsidRDefault="009F12FC" w:rsidP="00E004B5">
            <w:pPr>
              <w:pStyle w:val="NoSpacing"/>
              <w:ind w:firstLine="0"/>
              <w:rPr>
                <w:sz w:val="16"/>
                <w:szCs w:val="16"/>
              </w:rPr>
            </w:pPr>
            <w:r>
              <w:rPr>
                <w:sz w:val="16"/>
                <w:szCs w:val="16"/>
              </w:rPr>
              <w:t>-285.9417</w:t>
            </w:r>
          </w:p>
        </w:tc>
      </w:tr>
      <w:tr w:rsidR="009F12FC" w14:paraId="08B9EA8F" w14:textId="77777777" w:rsidTr="00E004B5">
        <w:tc>
          <w:tcPr>
            <w:tcW w:w="3334" w:type="dxa"/>
          </w:tcPr>
          <w:p w14:paraId="6BA0DC27" w14:textId="14810083" w:rsidR="009F12FC" w:rsidRDefault="009F12FC" w:rsidP="00E004B5">
            <w:pPr>
              <w:pStyle w:val="NoSpacing"/>
              <w:ind w:firstLine="0"/>
              <w:rPr>
                <w:sz w:val="16"/>
                <w:szCs w:val="16"/>
              </w:rPr>
            </w:pPr>
            <w:r>
              <w:rPr>
                <w:sz w:val="16"/>
                <w:szCs w:val="16"/>
              </w:rPr>
              <w:t>Standard ~ Only Growth Varies with Rainfall</w:t>
            </w:r>
          </w:p>
        </w:tc>
        <w:tc>
          <w:tcPr>
            <w:tcW w:w="621" w:type="dxa"/>
          </w:tcPr>
          <w:p w14:paraId="152AC439" w14:textId="33FD4D80" w:rsidR="009F12FC" w:rsidRDefault="009F12FC" w:rsidP="00E004B5">
            <w:pPr>
              <w:pStyle w:val="NoSpacing"/>
              <w:ind w:firstLine="0"/>
              <w:rPr>
                <w:sz w:val="16"/>
                <w:szCs w:val="16"/>
              </w:rPr>
            </w:pPr>
            <w:r>
              <w:rPr>
                <w:sz w:val="16"/>
                <w:szCs w:val="16"/>
              </w:rPr>
              <w:t>0.75</w:t>
            </w:r>
          </w:p>
        </w:tc>
        <w:tc>
          <w:tcPr>
            <w:tcW w:w="994" w:type="dxa"/>
          </w:tcPr>
          <w:p w14:paraId="24B68285" w14:textId="1792EBEA" w:rsidR="009F12FC" w:rsidRDefault="009F12FC" w:rsidP="00E004B5">
            <w:pPr>
              <w:pStyle w:val="NoSpacing"/>
              <w:ind w:firstLine="0"/>
              <w:rPr>
                <w:sz w:val="16"/>
                <w:szCs w:val="16"/>
              </w:rPr>
            </w:pPr>
            <w:r>
              <w:rPr>
                <w:sz w:val="16"/>
                <w:szCs w:val="16"/>
              </w:rPr>
              <w:t>-201.2866</w:t>
            </w:r>
          </w:p>
        </w:tc>
      </w:tr>
    </w:tbl>
    <w:p w14:paraId="4B57CE40" w14:textId="77777777" w:rsidR="005276E2" w:rsidRDefault="005276E2" w:rsidP="005276E2">
      <w:pPr>
        <w:ind w:firstLine="0"/>
      </w:pPr>
    </w:p>
    <w:p w14:paraId="253700A8" w14:textId="39D4034F" w:rsidR="007012D2" w:rsidRDefault="00DD34D3" w:rsidP="006C4C04">
      <w:pPr>
        <w:pStyle w:val="Heading1"/>
      </w:pPr>
      <w:r>
        <w:lastRenderedPageBreak/>
        <w:t>Figures</w:t>
      </w:r>
    </w:p>
    <w:p w14:paraId="7A7A0CD1" w14:textId="1E8EFC69" w:rsidR="00E9764E" w:rsidRDefault="00E9764E" w:rsidP="00E9764E">
      <w:pPr>
        <w:ind w:firstLine="0"/>
        <w:rPr>
          <w:i/>
        </w:rPr>
      </w:pPr>
      <w:r>
        <w:rPr>
          <w:noProof/>
        </w:rPr>
        <w:drawing>
          <wp:inline distT="0" distB="0" distL="0" distR="0" wp14:anchorId="47F52A28" wp14:editId="235F2BAE">
            <wp:extent cx="5486400" cy="42392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nfallmap_withKNP.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r>
        <w:t xml:space="preserve">Figure 1. Kruger National Park, South Africa (red) serves as an ideal model system for capturing rainfall-linked variation across the savanna biome in Africa by spanning a wide mean annual precipitation gradient (gray, 450 – </w:t>
      </w:r>
      <w:commentRangeStart w:id="313"/>
      <w:r>
        <w:t>900</w:t>
      </w:r>
      <w:commentRangeEnd w:id="313"/>
      <w:r w:rsidR="00993C6E">
        <w:rPr>
          <w:rStyle w:val="CommentReference"/>
        </w:rPr>
        <w:commentReference w:id="313"/>
      </w:r>
      <w:r>
        <w:t xml:space="preserve"> mm yr</w:t>
      </w:r>
      <w:r w:rsidRPr="004B600F">
        <w:rPr>
          <w:vertAlign w:val="superscript"/>
        </w:rPr>
        <w:t>-1</w:t>
      </w:r>
      <w:r>
        <w:t xml:space="preserve">). </w:t>
      </w:r>
      <w:proofErr w:type="gramStart"/>
      <w:r w:rsidR="00CD7E83">
        <w:t>Precipitation data</w:t>
      </w:r>
      <w:r>
        <w:t xml:space="preserve"> from </w:t>
      </w:r>
      <w:proofErr w:type="spellStart"/>
      <w:r>
        <w:rPr>
          <w:i/>
        </w:rPr>
        <w:t>worldclim</w:t>
      </w:r>
      <w:proofErr w:type="spellEnd"/>
      <w:r>
        <w:rPr>
          <w:i/>
        </w:rPr>
        <w:t>.</w:t>
      </w:r>
      <w:proofErr w:type="gramEnd"/>
    </w:p>
    <w:p w14:paraId="2317657F" w14:textId="77777777" w:rsidR="00E9764E" w:rsidRDefault="00E9764E">
      <w:pPr>
        <w:spacing w:line="240" w:lineRule="auto"/>
        <w:ind w:firstLine="0"/>
        <w:rPr>
          <w:i/>
        </w:rPr>
      </w:pPr>
      <w:r>
        <w:rPr>
          <w:i/>
        </w:rPr>
        <w:br w:type="page"/>
      </w:r>
    </w:p>
    <w:p w14:paraId="5B62F135" w14:textId="5733237D" w:rsidR="00E9764E" w:rsidRPr="00AF77CC" w:rsidRDefault="00E9764E" w:rsidP="00E9764E">
      <w:pPr>
        <w:ind w:firstLine="0"/>
        <w:rPr>
          <w:rFonts w:eastAsiaTheme="majorEastAsia" w:cstheme="majorBidi"/>
          <w:smallCaps/>
          <w:color w:val="000000" w:themeColor="text1"/>
        </w:rPr>
      </w:pPr>
    </w:p>
    <w:p w14:paraId="6EC69DFD" w14:textId="163ED0E5" w:rsidR="004B600F" w:rsidRPr="004B600F" w:rsidRDefault="004B600F" w:rsidP="004B600F">
      <w:pPr>
        <w:ind w:firstLine="0"/>
      </w:pPr>
    </w:p>
    <w:p w14:paraId="1879A153" w14:textId="77777777" w:rsidR="008B4233" w:rsidRDefault="008B4233" w:rsidP="00CF5BC1">
      <w:pPr>
        <w:ind w:firstLine="0"/>
      </w:pPr>
    </w:p>
    <w:p w14:paraId="2C50FC66" w14:textId="77777777" w:rsidR="00993C6E" w:rsidRDefault="008C7D40" w:rsidP="00CF5BC1">
      <w:pPr>
        <w:ind w:firstLine="0"/>
        <w:rPr>
          <w:ins w:id="314" w:author="Holdo, Ricardo M." w:date="2015-05-14T14:54:00Z"/>
        </w:rPr>
      </w:pPr>
      <w:r>
        <w:rPr>
          <w:noProof/>
        </w:rPr>
        <mc:AlternateContent>
          <mc:Choice Requires="wpg">
            <w:drawing>
              <wp:inline distT="0" distB="0" distL="0" distR="0" wp14:anchorId="0424DE2E" wp14:editId="6623CF44">
                <wp:extent cx="5257800" cy="1943100"/>
                <wp:effectExtent l="0" t="0" r="19050" b="19050"/>
                <wp:docPr id="28" name="Group 28"/>
                <wp:cNvGraphicFramePr/>
                <a:graphic xmlns:a="http://schemas.openxmlformats.org/drawingml/2006/main">
                  <a:graphicData uri="http://schemas.microsoft.com/office/word/2010/wordprocessingGroup">
                    <wpg:wgp>
                      <wpg:cNvGrpSpPr/>
                      <wpg:grpSpPr>
                        <a:xfrm>
                          <a:off x="0" y="0"/>
                          <a:ext cx="5257800" cy="1943100"/>
                          <a:chOff x="0" y="0"/>
                          <a:chExt cx="5257800" cy="1943100"/>
                        </a:xfrm>
                      </wpg:grpSpPr>
                      <wps:wsp>
                        <wps:cNvPr id="23" name="Elbow Connector 23"/>
                        <wps:cNvCnPr>
                          <a:stCxn id="17" idx="3"/>
                        </wps:cNvCnPr>
                        <wps:spPr>
                          <a:xfrm>
                            <a:off x="2131254" y="685800"/>
                            <a:ext cx="840546" cy="228600"/>
                          </a:xfrm>
                          <a:prstGeom prst="bentConnector3">
                            <a:avLst>
                              <a:gd name="adj1" fmla="val 99372"/>
                            </a:avLst>
                          </a:prstGeom>
                          <a:ln>
                            <a:solidFill>
                              <a:srgbClr val="008000"/>
                            </a:solidFill>
                            <a:tailEnd type="arrow"/>
                          </a:ln>
                        </wps:spPr>
                        <wps:style>
                          <a:lnRef idx="2">
                            <a:schemeClr val="accent1"/>
                          </a:lnRef>
                          <a:fillRef idx="0">
                            <a:schemeClr val="accent1"/>
                          </a:fillRef>
                          <a:effectRef idx="1">
                            <a:schemeClr val="accent1"/>
                          </a:effectRef>
                          <a:fontRef idx="minor">
                            <a:schemeClr val="tx1"/>
                          </a:fontRef>
                        </wps:style>
                        <wps:bodyPr/>
                      </wps:wsp>
                      <wpg:grpSp>
                        <wpg:cNvPr id="27" name="Group 27"/>
                        <wpg:cNvGrpSpPr/>
                        <wpg:grpSpPr>
                          <a:xfrm>
                            <a:off x="0" y="0"/>
                            <a:ext cx="5257800" cy="1943100"/>
                            <a:chOff x="0" y="0"/>
                            <a:chExt cx="5257800" cy="1943100"/>
                          </a:xfrm>
                        </wpg:grpSpPr>
                        <wps:wsp>
                          <wps:cNvPr id="17" name="Rectangle 17"/>
                          <wps:cNvSpPr/>
                          <wps:spPr>
                            <a:xfrm>
                              <a:off x="1028699" y="0"/>
                              <a:ext cx="1102555" cy="1371600"/>
                            </a:xfrm>
                            <a:prstGeom prst="rect">
                              <a:avLst/>
                            </a:prstGeom>
                            <a:no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31C45952" w14:textId="0B97ED58" w:rsidR="001900FA" w:rsidRPr="00993C6E" w:rsidRDefault="001900FA" w:rsidP="008B4233">
                                <w:pPr>
                                  <w:pStyle w:val="NoSpacing"/>
                                  <w:ind w:firstLine="0"/>
                                  <w:jc w:val="center"/>
                                  <w:rPr>
                                    <w:rPrChange w:id="315" w:author="Holdo, Ricardo M." w:date="2015-05-14T14:53:00Z">
                                      <w:rPr>
                                        <w:sz w:val="20"/>
                                        <w:szCs w:val="20"/>
                                      </w:rPr>
                                    </w:rPrChange>
                                  </w:rPr>
                                </w:pPr>
                                <w:r w:rsidRPr="00993C6E">
                                  <w:rPr>
                                    <w:rPrChange w:id="316" w:author="Holdo, Ricardo M." w:date="2015-05-14T14:53:00Z">
                                      <w:rPr>
                                        <w:sz w:val="20"/>
                                        <w:szCs w:val="20"/>
                                      </w:rPr>
                                    </w:rPrChange>
                                  </w:rPr>
                                  <w:t>Fire Regime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Rectangle 11"/>
                          <wps:cNvSpPr/>
                          <wps:spPr>
                            <a:xfrm>
                              <a:off x="0" y="0"/>
                              <a:ext cx="6858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6C873CE9" w14:textId="4F0AD543" w:rsidR="001900FA" w:rsidRPr="008B4233" w:rsidRDefault="001900FA" w:rsidP="008B4233">
                                <w:pPr>
                                  <w:pStyle w:val="NoSpacing"/>
                                  <w:ind w:firstLine="0"/>
                                  <w:jc w:val="center"/>
                                  <w:rPr>
                                    <w:sz w:val="20"/>
                                    <w:szCs w:val="20"/>
                                  </w:rPr>
                                </w:pPr>
                                <w:del w:id="317" w:author="Holdo, Ricardo M." w:date="2015-05-14T14:52:00Z">
                                  <w:r w:rsidRPr="008B4233" w:rsidDel="00993C6E">
                                    <w:rPr>
                                      <w:sz w:val="20"/>
                                      <w:szCs w:val="20"/>
                                    </w:rPr>
                                    <w:delText>Rainfall</w:delText>
                                  </w:r>
                                </w:del>
                                <w:ins w:id="318" w:author="Holdo, Ricardo M." w:date="2015-05-14T14:52:00Z">
                                  <w:r w:rsidR="00993C6E">
                                    <w:rPr>
                                      <w:sz w:val="20"/>
                                      <w:szCs w:val="20"/>
                                    </w:rPr>
                                    <w:t>MAR</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143000" y="228600"/>
                              <a:ext cx="9144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2C60326A" w14:textId="6BF0146C" w:rsidR="001900FA" w:rsidRPr="00993C6E" w:rsidRDefault="001900FA" w:rsidP="008B4233">
                                <w:pPr>
                                  <w:pStyle w:val="NoSpacing"/>
                                  <w:ind w:firstLine="0"/>
                                  <w:jc w:val="center"/>
                                  <w:rPr>
                                    <w:rPrChange w:id="319" w:author="Holdo, Ricardo M." w:date="2015-05-14T14:53:00Z">
                                      <w:rPr>
                                        <w:sz w:val="20"/>
                                        <w:szCs w:val="20"/>
                                      </w:rPr>
                                    </w:rPrChange>
                                  </w:rPr>
                                </w:pPr>
                                <w:r w:rsidRPr="00993C6E">
                                  <w:rPr>
                                    <w:rPrChange w:id="320" w:author="Holdo, Ricardo M." w:date="2015-05-14T14:53:00Z">
                                      <w:rPr>
                                        <w:sz w:val="20"/>
                                        <w:szCs w:val="20"/>
                                      </w:rPr>
                                    </w:rPrChange>
                                  </w:rPr>
                                  <w:t>Frequency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143000" y="800100"/>
                              <a:ext cx="9144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381618B8" w14:textId="7D45703F" w:rsidR="001900FA" w:rsidRPr="00993C6E" w:rsidRDefault="001900FA" w:rsidP="008B4233">
                                <w:pPr>
                                  <w:pStyle w:val="NoSpacing"/>
                                  <w:ind w:firstLine="0"/>
                                  <w:jc w:val="center"/>
                                  <w:rPr>
                                    <w:rPrChange w:id="321" w:author="Holdo, Ricardo M." w:date="2015-05-14T14:53:00Z">
                                      <w:rPr>
                                        <w:sz w:val="20"/>
                                        <w:szCs w:val="20"/>
                                      </w:rPr>
                                    </w:rPrChange>
                                  </w:rPr>
                                </w:pPr>
                                <w:r w:rsidRPr="00993C6E">
                                  <w:rPr>
                                    <w:rPrChange w:id="322" w:author="Holdo, Ricardo M." w:date="2015-05-14T14:53:00Z">
                                      <w:rPr>
                                        <w:sz w:val="20"/>
                                        <w:szCs w:val="20"/>
                                      </w:rPr>
                                    </w:rPrChange>
                                  </w:rPr>
                                  <w:t>Intensity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028700" y="1485900"/>
                              <a:ext cx="10287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76D76BA4" w14:textId="7C523C23" w:rsidR="001900FA" w:rsidRPr="00993C6E" w:rsidRDefault="001900FA" w:rsidP="008B4233">
                                <w:pPr>
                                  <w:pStyle w:val="NoSpacing"/>
                                  <w:ind w:firstLine="0"/>
                                  <w:jc w:val="center"/>
                                </w:pPr>
                                <w:r w:rsidRPr="00993C6E">
                                  <w:rPr>
                                    <w:rPrChange w:id="323" w:author="Holdo, Ricardo M." w:date="2015-05-14T14:53:00Z">
                                      <w:rPr>
                                        <w:sz w:val="20"/>
                                        <w:szCs w:val="20"/>
                                      </w:rPr>
                                    </w:rPrChange>
                                  </w:rPr>
                                  <w:t>Tree</w:t>
                                </w:r>
                                <w:r w:rsidRPr="00993C6E">
                                  <w:t xml:space="preserve"> growth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2286000" y="914400"/>
                              <a:ext cx="12573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1351CC92" w14:textId="46B18D2A" w:rsidR="001900FA" w:rsidRPr="00993C6E" w:rsidRDefault="001900FA" w:rsidP="008B4233">
                                <w:pPr>
                                  <w:pStyle w:val="NoSpacing"/>
                                  <w:ind w:firstLine="0"/>
                                  <w:jc w:val="center"/>
                                  <w:rPr>
                                    <w:rPrChange w:id="324" w:author="Holdo, Ricardo M." w:date="2015-05-14T14:53:00Z">
                                      <w:rPr>
                                        <w:sz w:val="20"/>
                                        <w:szCs w:val="20"/>
                                      </w:rPr>
                                    </w:rPrChange>
                                  </w:rPr>
                                </w:pPr>
                                <w:del w:id="325" w:author="Holdo, Ricardo M." w:date="2015-05-14T14:53:00Z">
                                  <w:r w:rsidRPr="00993C6E" w:rsidDel="00993C6E">
                                    <w:rPr>
                                      <w:rPrChange w:id="326" w:author="Holdo, Ricardo M." w:date="2015-05-14T14:53:00Z">
                                        <w:rPr>
                                          <w:sz w:val="20"/>
                                          <w:szCs w:val="20"/>
                                        </w:rPr>
                                      </w:rPrChange>
                                    </w:rPr>
                                    <w:delText>p(topkill)</w:delText>
                                  </w:r>
                                </w:del>
                                <w:proofErr w:type="spellStart"/>
                                <w:ins w:id="327" w:author="Holdo, Ricardo M." w:date="2015-05-14T14:53:00Z">
                                  <w:r w:rsidR="00993C6E" w:rsidRPr="00993C6E">
                                    <w:rPr>
                                      <w:rPrChange w:id="328" w:author="Holdo, Ricardo M." w:date="2015-05-14T14:53:00Z">
                                        <w:rPr>
                                          <w:sz w:val="20"/>
                                          <w:szCs w:val="20"/>
                                        </w:rPr>
                                      </w:rPrChange>
                                    </w:rPr>
                                    <w:t>Topkill</w:t>
                                  </w:r>
                                </w:ins>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3886200" y="914400"/>
                              <a:ext cx="13716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0306A339" w14:textId="3B7DFEBE" w:rsidR="001900FA" w:rsidRPr="00993C6E" w:rsidRDefault="001900FA" w:rsidP="008B4233">
                                <w:pPr>
                                  <w:pStyle w:val="NoSpacing"/>
                                  <w:ind w:firstLine="0"/>
                                  <w:jc w:val="center"/>
                                  <w:rPr>
                                    <w:rPrChange w:id="329" w:author="Holdo, Ricardo M." w:date="2015-05-14T14:54:00Z">
                                      <w:rPr>
                                        <w:sz w:val="20"/>
                                        <w:szCs w:val="20"/>
                                      </w:rPr>
                                    </w:rPrChange>
                                  </w:rPr>
                                </w:pPr>
                                <w:del w:id="330" w:author="Holdo, Ricardo M." w:date="2015-05-14T14:54:00Z">
                                  <w:r w:rsidRPr="00993C6E" w:rsidDel="00993C6E">
                                    <w:rPr>
                                      <w:rPrChange w:id="331" w:author="Holdo, Ricardo M." w:date="2015-05-14T14:54:00Z">
                                        <w:rPr>
                                          <w:sz w:val="20"/>
                                          <w:szCs w:val="20"/>
                                        </w:rPr>
                                      </w:rPrChange>
                                    </w:rPr>
                                    <w:delText>Sapling Escapes the Fire Trap</w:delText>
                                  </w:r>
                                </w:del>
                                <w:ins w:id="332" w:author="Holdo, Ricardo M." w:date="2015-05-14T14:54:00Z">
                                  <w:r w:rsidR="00993C6E" w:rsidRPr="00993C6E">
                                    <w:rPr>
                                      <w:rPrChange w:id="333" w:author="Holdo, Ricardo M." w:date="2015-05-14T14:54:00Z">
                                        <w:rPr>
                                          <w:sz w:val="20"/>
                                          <w:szCs w:val="20"/>
                                        </w:rPr>
                                      </w:rPrChange>
                                    </w:rPr>
                                    <w:t>Escape</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Elbow Connector 20"/>
                          <wps:cNvCnPr/>
                          <wps:spPr>
                            <a:xfrm>
                              <a:off x="685800" y="228600"/>
                              <a:ext cx="342900" cy="457200"/>
                            </a:xfrm>
                            <a:prstGeom prst="bentConnector3">
                              <a:avLst/>
                            </a:prstGeom>
                            <a:ln>
                              <a:solidFill>
                                <a:srgbClr val="008000"/>
                              </a:solidFill>
                              <a:tailEnd type="arrow"/>
                            </a:ln>
                          </wps:spPr>
                          <wps:style>
                            <a:lnRef idx="2">
                              <a:schemeClr val="accent1"/>
                            </a:lnRef>
                            <a:fillRef idx="0">
                              <a:schemeClr val="accent1"/>
                            </a:fillRef>
                            <a:effectRef idx="1">
                              <a:schemeClr val="accent1"/>
                            </a:effectRef>
                            <a:fontRef idx="minor">
                              <a:schemeClr val="tx1"/>
                            </a:fontRef>
                          </wps:style>
                          <wps:bodyPr/>
                        </wps:wsp>
                        <wps:wsp>
                          <wps:cNvPr id="21" name="Elbow Connector 21"/>
                          <wps:cNvCnPr/>
                          <wps:spPr>
                            <a:xfrm rot="16200000" flipH="1">
                              <a:off x="57150" y="742950"/>
                              <a:ext cx="1257300" cy="685800"/>
                            </a:xfrm>
                            <a:prstGeom prst="bentConnector3">
                              <a:avLst>
                                <a:gd name="adj1" fmla="val 101292"/>
                              </a:avLst>
                            </a:prstGeom>
                            <a:ln>
                              <a:solidFill>
                                <a:srgbClr val="008000"/>
                              </a:solidFill>
                              <a:tailEnd type="arrow"/>
                            </a:ln>
                          </wps:spPr>
                          <wps:style>
                            <a:lnRef idx="2">
                              <a:schemeClr val="accent1"/>
                            </a:lnRef>
                            <a:fillRef idx="0">
                              <a:schemeClr val="accent1"/>
                            </a:fillRef>
                            <a:effectRef idx="1">
                              <a:schemeClr val="accent1"/>
                            </a:effectRef>
                            <a:fontRef idx="minor">
                              <a:schemeClr val="tx1"/>
                            </a:fontRef>
                          </wps:style>
                          <wps:bodyPr/>
                        </wps:wsp>
                        <wps:wsp>
                          <wps:cNvPr id="22" name="Elbow Connector 22"/>
                          <wps:cNvCnPr/>
                          <wps:spPr>
                            <a:xfrm flipV="1">
                              <a:off x="2057400" y="1371600"/>
                              <a:ext cx="914400" cy="342900"/>
                            </a:xfrm>
                            <a:prstGeom prst="bentConnector3">
                              <a:avLst>
                                <a:gd name="adj1" fmla="val 100526"/>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26" name="Straight Arrow Connector 26"/>
                          <wps:cNvCnPr/>
                          <wps:spPr>
                            <a:xfrm>
                              <a:off x="3543300" y="1143000"/>
                              <a:ext cx="3429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id="Group 28" o:spid="_x0000_s1026" style="width:414pt;height:153pt;mso-position-horizontal-relative:char;mso-position-vertical-relative:line" coordsize="52578,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 o:spid="_x0000_s1027" type="#_x0000_t34" style="position:absolute;left:21312;top:6858;width:8406;height:22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62tsMAAADbAAAADwAAAGRycy9kb3ducmV2LnhtbESPS4vCQBCE74L/YWjBm058sGp0FBEE&#10;wYPr6+CtzbRJMNMTMmPM/vudhQWPRVV9RS1WjSlETZXLLSsY9CMQxInVOacKLudtbwrCeWSNhWVS&#10;8EMOVst2a4Gxtm8+Un3yqQgQdjEqyLwvYyldkpFB17clcfAetjLog6xSqSt8B7gp5DCKvqTBnMNC&#10;hiVtMkqep5dRQJPEXSdo69v3+Dm776YHv8eDUt1Os56D8NT4T/i/vdMKhi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utrbDAAAA2wAAAA8AAAAAAAAAAAAA&#10;AAAAoQIAAGRycy9kb3ducmV2LnhtbFBLBQYAAAAABAAEAPkAAACRAwAAAAA=&#10;" adj="21464" strokecolor="green" strokeweight="2pt">
                  <v:stroke endarrow="open"/>
                  <v:shadow on="t" color="black" opacity="24903f" origin=",.5" offset="0,.55556mm"/>
                </v:shape>
                <v:group id="Group 27" o:spid="_x0000_s1028" style="position:absolute;width:52578;height:19431" coordsize="52578,19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rect id="Rectangle 17" o:spid="_x0000_s1029" style="position:absolute;left:10286;width:11026;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adMEA&#10;AADbAAAADwAAAGRycy9kb3ducmV2LnhtbERPTU8CMRC9m/AfmjHxBq0QBVYKIQTUIyIHjsN22G7c&#10;TpttheXfUxMSb/PyPme26FwjztTG2rOG54ECQVx6U3OlYf+96U9AxIRssPFMGq4UYTHvPcywMP7C&#10;X3TepUrkEI4FarAphULKWFpyGAc+EGfu5FuHKcO2kqbFSw53jRwq9Sod1pwbLAZaWSp/dr9Ow/uk&#10;G40/mlMYvQzVIUyParuxa62fHrvlG4hEXfoX392fJs8fw98v+QA5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HGnTBAAAA2wAAAA8AAAAAAAAAAAAAAAAAmAIAAGRycy9kb3du&#10;cmV2LnhtbFBLBQYAAAAABAAEAPUAAACGAwAAAAA=&#10;" filled="f" strokecolor="black [3213]" strokeweight=".25pt">
                    <v:textbox>
                      <w:txbxContent>
                        <w:p w14:paraId="31C45952" w14:textId="0B97ED58" w:rsidR="001900FA" w:rsidRPr="00993C6E" w:rsidRDefault="001900FA" w:rsidP="008B4233">
                          <w:pPr>
                            <w:pStyle w:val="NoSpacing"/>
                            <w:ind w:firstLine="0"/>
                            <w:jc w:val="center"/>
                            <w:rPr>
                              <w:rPrChange w:id="321" w:author="Holdo, Ricardo M." w:date="2015-05-14T14:53:00Z">
                                <w:rPr>
                                  <w:sz w:val="20"/>
                                  <w:szCs w:val="20"/>
                                </w:rPr>
                              </w:rPrChange>
                            </w:rPr>
                          </w:pPr>
                          <w:r w:rsidRPr="00993C6E">
                            <w:rPr>
                              <w:rPrChange w:id="322" w:author="Holdo, Ricardo M." w:date="2015-05-14T14:53:00Z">
                                <w:rPr>
                                  <w:sz w:val="20"/>
                                  <w:szCs w:val="20"/>
                                </w:rPr>
                              </w:rPrChange>
                            </w:rPr>
                            <w:t>Fire Regime</w:t>
                          </w:r>
                        </w:p>
                      </w:txbxContent>
                    </v:textbox>
                  </v:rect>
                  <v:rect id="Rectangle 11" o:spid="_x0000_s1030" style="position:absolute;width:685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lUsEA&#10;AADbAAAADwAAAGRycy9kb3ducmV2LnhtbERPTWvCQBC9F/oflhG81U1KWyS6BinU2oOH2oLXITvJ&#10;hmRnQ3Y1yb93BcHbPN7nrPPRtuJCva8dK0gXCQjiwumaKwX/f18vSxA+IGtsHZOCiTzkm+enNWba&#10;DfxLl2OoRAxhn6ECE0KXSekLQxb9wnXEkStdbzFE2FdS9zjEcNvK1yT5kBZrjg0GO/o0VDTHs1XQ&#10;HH6autsvy3JnpvdhwlMY376Vms/G7QpEoDE8xHf3Xsf5Kdx+iQfIz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JVLBAAAA2wAAAA8AAAAAAAAAAAAAAAAAmAIAAGRycy9kb3du&#10;cmV2LnhtbFBLBQYAAAAABAAEAPUAAACGAwAAAAA=&#10;" fillcolor="white [3212]" strokecolor="black [3213]" strokeweight=".25pt">
                    <v:textbox>
                      <w:txbxContent>
                        <w:p w14:paraId="6C873CE9" w14:textId="4F0AD543" w:rsidR="001900FA" w:rsidRPr="008B4233" w:rsidRDefault="001900FA" w:rsidP="008B4233">
                          <w:pPr>
                            <w:pStyle w:val="NoSpacing"/>
                            <w:ind w:firstLine="0"/>
                            <w:jc w:val="center"/>
                            <w:rPr>
                              <w:sz w:val="20"/>
                              <w:szCs w:val="20"/>
                            </w:rPr>
                          </w:pPr>
                          <w:del w:id="323" w:author="Holdo, Ricardo M." w:date="2015-05-14T14:52:00Z">
                            <w:r w:rsidRPr="008B4233" w:rsidDel="00993C6E">
                              <w:rPr>
                                <w:sz w:val="20"/>
                                <w:szCs w:val="20"/>
                              </w:rPr>
                              <w:delText>Rainfall</w:delText>
                            </w:r>
                          </w:del>
                          <w:ins w:id="324" w:author="Holdo, Ricardo M." w:date="2015-05-14T14:52:00Z">
                            <w:r w:rsidR="00993C6E">
                              <w:rPr>
                                <w:sz w:val="20"/>
                                <w:szCs w:val="20"/>
                              </w:rPr>
                              <w:t>MAR</w:t>
                            </w:r>
                          </w:ins>
                        </w:p>
                      </w:txbxContent>
                    </v:textbox>
                  </v:rect>
                  <v:rect id="Rectangle 12" o:spid="_x0000_s1031" style="position:absolute;left:11430;top:2286;width:9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e7JcEA&#10;AADbAAAADwAAAGRycy9kb3ducmV2LnhtbERPS4vCMBC+L/gfwgh7W1PFFalGEcHVPXjwAV6HZtqU&#10;NpPSZG377zcLC97m43vOetvbWjyp9aVjBdNJAoI4c7rkQsH9dvhYgvABWWPtmBQM5GG7Gb2tMdWu&#10;4ws9r6EQMYR9igpMCE0qpc8MWfQT1xBHLnetxRBhW0jdYhfDbS1nSbKQFkuODQYb2hvKquuPVVCd&#10;v6uyOS3z/MsMn92Aj9DPj0q9j/vdCkSgPrzE/+6TjvNn8PdLPE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HuyXBAAAA2wAAAA8AAAAAAAAAAAAAAAAAmAIAAGRycy9kb3du&#10;cmV2LnhtbFBLBQYAAAAABAAEAPUAAACGAwAAAAA=&#10;" fillcolor="white [3212]" strokecolor="black [3213]" strokeweight=".25pt">
                    <v:textbox>
                      <w:txbxContent>
                        <w:p w14:paraId="2C60326A" w14:textId="6BF0146C" w:rsidR="001900FA" w:rsidRPr="00993C6E" w:rsidRDefault="001900FA" w:rsidP="008B4233">
                          <w:pPr>
                            <w:pStyle w:val="NoSpacing"/>
                            <w:ind w:firstLine="0"/>
                            <w:jc w:val="center"/>
                            <w:rPr>
                              <w:rPrChange w:id="325" w:author="Holdo, Ricardo M." w:date="2015-05-14T14:53:00Z">
                                <w:rPr>
                                  <w:sz w:val="20"/>
                                  <w:szCs w:val="20"/>
                                </w:rPr>
                              </w:rPrChange>
                            </w:rPr>
                          </w:pPr>
                          <w:r w:rsidRPr="00993C6E">
                            <w:rPr>
                              <w:rPrChange w:id="326" w:author="Holdo, Ricardo M." w:date="2015-05-14T14:53:00Z">
                                <w:rPr>
                                  <w:sz w:val="20"/>
                                  <w:szCs w:val="20"/>
                                </w:rPr>
                              </w:rPrChange>
                            </w:rPr>
                            <w:t>Frequency</w:t>
                          </w:r>
                        </w:p>
                      </w:txbxContent>
                    </v:textbox>
                  </v:rect>
                  <v:rect id="Rectangle 13" o:spid="_x0000_s1032" style="position:absolute;left:11430;top:8001;width:9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sevsEA&#10;AADbAAAADwAAAGRycy9kb3ducmV2LnhtbERPS2vCQBC+C/6HZQredFO1RVJXEcFHDz1UhV6H7CQb&#10;kp0N2dUk/94tFHqbj+85621va/Gg1peOFbzOEhDEmdMlFwpu18N0BcIHZI21Y1IwkIftZjxaY6pd&#10;x9/0uIRCxBD2KSowITSplD4zZNHPXEMcudy1FkOEbSF1i10Mt7WcJ8m7tFhybDDY0N5QVl3uVkH1&#10;9VmVzXmV50czvHUD/oR+eVJq8tLvPkAE6sO/+M991nH+An5/i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LHr7BAAAA2wAAAA8AAAAAAAAAAAAAAAAAmAIAAGRycy9kb3du&#10;cmV2LnhtbFBLBQYAAAAABAAEAPUAAACGAwAAAAA=&#10;" fillcolor="white [3212]" strokecolor="black [3213]" strokeweight=".25pt">
                    <v:textbox>
                      <w:txbxContent>
                        <w:p w14:paraId="381618B8" w14:textId="7D45703F" w:rsidR="001900FA" w:rsidRPr="00993C6E" w:rsidRDefault="001900FA" w:rsidP="008B4233">
                          <w:pPr>
                            <w:pStyle w:val="NoSpacing"/>
                            <w:ind w:firstLine="0"/>
                            <w:jc w:val="center"/>
                            <w:rPr>
                              <w:rPrChange w:id="327" w:author="Holdo, Ricardo M." w:date="2015-05-14T14:53:00Z">
                                <w:rPr>
                                  <w:sz w:val="20"/>
                                  <w:szCs w:val="20"/>
                                </w:rPr>
                              </w:rPrChange>
                            </w:rPr>
                          </w:pPr>
                          <w:r w:rsidRPr="00993C6E">
                            <w:rPr>
                              <w:rPrChange w:id="328" w:author="Holdo, Ricardo M." w:date="2015-05-14T14:53:00Z">
                                <w:rPr>
                                  <w:sz w:val="20"/>
                                  <w:szCs w:val="20"/>
                                </w:rPr>
                              </w:rPrChange>
                            </w:rPr>
                            <w:t>Intensity</w:t>
                          </w:r>
                        </w:p>
                      </w:txbxContent>
                    </v:textbox>
                  </v:rect>
                  <v:rect id="Rectangle 14" o:spid="_x0000_s1033" style="position:absolute;left:10287;top:14859;width:1028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KGysEA&#10;AADbAAAADwAAAGRycy9kb3ducmV2LnhtbERPyWrDMBC9B/IPYgK9JXJLEoIbxZRAtkMPSQu9DtbY&#10;MrZGxlK9/H1VKPQ2j7fOPhttI3rqfOVYwfMqAUGcO11xqeDz47TcgfABWWPjmBRM5CE7zGd7TLUb&#10;+E79I5QihrBPUYEJoU2l9Lkhi37lWuLIFa6zGCLsSqk7HGK4beRLkmylxYpjg8GWjoby+vFtFdTv&#10;t7pqr7uiOJtpM0z4Fcb1Ramnxfj2CiLQGP7Ff+6rjvPX8PtLPEAe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hsrBAAAA2wAAAA8AAAAAAAAAAAAAAAAAmAIAAGRycy9kb3du&#10;cmV2LnhtbFBLBQYAAAAABAAEAPUAAACGAwAAAAA=&#10;" fillcolor="white [3212]" strokecolor="black [3213]" strokeweight=".25pt">
                    <v:textbox>
                      <w:txbxContent>
                        <w:p w14:paraId="76D76BA4" w14:textId="7C523C23" w:rsidR="001900FA" w:rsidRPr="00993C6E" w:rsidRDefault="001900FA" w:rsidP="008B4233">
                          <w:pPr>
                            <w:pStyle w:val="NoSpacing"/>
                            <w:ind w:firstLine="0"/>
                            <w:jc w:val="center"/>
                          </w:pPr>
                          <w:r w:rsidRPr="00993C6E">
                            <w:rPr>
                              <w:rPrChange w:id="329" w:author="Holdo, Ricardo M." w:date="2015-05-14T14:53:00Z">
                                <w:rPr>
                                  <w:sz w:val="20"/>
                                  <w:szCs w:val="20"/>
                                </w:rPr>
                              </w:rPrChange>
                            </w:rPr>
                            <w:t>Tree</w:t>
                          </w:r>
                          <w:r w:rsidRPr="00993C6E">
                            <w:t xml:space="preserve"> growth</w:t>
                          </w:r>
                        </w:p>
                      </w:txbxContent>
                    </v:textbox>
                  </v:rect>
                  <v:rect id="Rectangle 15" o:spid="_x0000_s1034" style="position:absolute;left:22860;top:9144;width:1257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4jUcEA&#10;AADbAAAADwAAAGRycy9kb3ducmV2LnhtbERPyWrDMBC9B/IPYgK9JXJLE4IbxZRAtkMPSQu9DtbY&#10;MrZGxlK9/H1UKPQ2j7fOLhttI3rqfOVYwfMqAUGcO11xqeDr87jcgvABWWPjmBRM5CHbz2c7TLUb&#10;+Eb9PZQihrBPUYEJoU2l9Lkhi37lWuLIFa6zGCLsSqk7HGK4beRLkmykxYpjg8GWDoby+v5jFdQf&#10;17pqL9uiOJlpPUz4HcbXs1JPi/H9DUSgMfyL/9wXHeev4feXeID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uI1HBAAAA2wAAAA8AAAAAAAAAAAAAAAAAmAIAAGRycy9kb3du&#10;cmV2LnhtbFBLBQYAAAAABAAEAPUAAACGAwAAAAA=&#10;" fillcolor="white [3212]" strokecolor="black [3213]" strokeweight=".25pt">
                    <v:textbox>
                      <w:txbxContent>
                        <w:p w14:paraId="1351CC92" w14:textId="46B18D2A" w:rsidR="001900FA" w:rsidRPr="00993C6E" w:rsidRDefault="001900FA" w:rsidP="008B4233">
                          <w:pPr>
                            <w:pStyle w:val="NoSpacing"/>
                            <w:ind w:firstLine="0"/>
                            <w:jc w:val="center"/>
                            <w:rPr>
                              <w:rPrChange w:id="330" w:author="Holdo, Ricardo M." w:date="2015-05-14T14:53:00Z">
                                <w:rPr>
                                  <w:sz w:val="20"/>
                                  <w:szCs w:val="20"/>
                                </w:rPr>
                              </w:rPrChange>
                            </w:rPr>
                          </w:pPr>
                          <w:del w:id="331" w:author="Holdo, Ricardo M." w:date="2015-05-14T14:53:00Z">
                            <w:r w:rsidRPr="00993C6E" w:rsidDel="00993C6E">
                              <w:rPr>
                                <w:rPrChange w:id="332" w:author="Holdo, Ricardo M." w:date="2015-05-14T14:53:00Z">
                                  <w:rPr>
                                    <w:sz w:val="20"/>
                                    <w:szCs w:val="20"/>
                                  </w:rPr>
                                </w:rPrChange>
                              </w:rPr>
                              <w:delText>p(topkill)</w:delText>
                            </w:r>
                          </w:del>
                          <w:ins w:id="333" w:author="Holdo, Ricardo M." w:date="2015-05-14T14:53:00Z">
                            <w:r w:rsidR="00993C6E" w:rsidRPr="00993C6E">
                              <w:rPr>
                                <w:rPrChange w:id="334" w:author="Holdo, Ricardo M." w:date="2015-05-14T14:53:00Z">
                                  <w:rPr>
                                    <w:sz w:val="20"/>
                                    <w:szCs w:val="20"/>
                                  </w:rPr>
                                </w:rPrChange>
                              </w:rPr>
                              <w:t>Topkill</w:t>
                            </w:r>
                          </w:ins>
                        </w:p>
                      </w:txbxContent>
                    </v:textbox>
                  </v:rect>
                  <v:rect id="Rectangle 16" o:spid="_x0000_s1035" style="position:absolute;left:38862;top:9144;width:13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9JsEA&#10;AADbAAAADwAAAGRycy9kb3ducmV2LnhtbERPyWrDMBC9F/IPYgK9NXJLG4IbxZRAtkMPdQK9DtbY&#10;MrZGxlK9/H1UKPQ2j7fONptsKwbqfe1YwfMqAUFcOF1zpeB2PTxtQPiArLF1TApm8pDtFg9bTLUb&#10;+YuGPFQihrBPUYEJoUul9IUhi37lOuLIla63GCLsK6l7HGO4beVLkqylxZpjg8GO9oaKJv+xCprP&#10;S1N3501ZHs38Ns74HabXk1KPy+njHUSgKfyL/9xnHeev4feXeID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8vSbBAAAA2wAAAA8AAAAAAAAAAAAAAAAAmAIAAGRycy9kb3du&#10;cmV2LnhtbFBLBQYAAAAABAAEAPUAAACGAwAAAAA=&#10;" fillcolor="white [3212]" strokecolor="black [3213]" strokeweight=".25pt">
                    <v:textbox>
                      <w:txbxContent>
                        <w:p w14:paraId="0306A339" w14:textId="3B7DFEBE" w:rsidR="001900FA" w:rsidRPr="00993C6E" w:rsidRDefault="001900FA" w:rsidP="008B4233">
                          <w:pPr>
                            <w:pStyle w:val="NoSpacing"/>
                            <w:ind w:firstLine="0"/>
                            <w:jc w:val="center"/>
                            <w:rPr>
                              <w:rPrChange w:id="335" w:author="Holdo, Ricardo M." w:date="2015-05-14T14:54:00Z">
                                <w:rPr>
                                  <w:sz w:val="20"/>
                                  <w:szCs w:val="20"/>
                                </w:rPr>
                              </w:rPrChange>
                            </w:rPr>
                          </w:pPr>
                          <w:del w:id="336" w:author="Holdo, Ricardo M." w:date="2015-05-14T14:54:00Z">
                            <w:r w:rsidRPr="00993C6E" w:rsidDel="00993C6E">
                              <w:rPr>
                                <w:rPrChange w:id="337" w:author="Holdo, Ricardo M." w:date="2015-05-14T14:54:00Z">
                                  <w:rPr>
                                    <w:sz w:val="20"/>
                                    <w:szCs w:val="20"/>
                                  </w:rPr>
                                </w:rPrChange>
                              </w:rPr>
                              <w:delText>Sapling Escapes the Fire Trap</w:delText>
                            </w:r>
                          </w:del>
                          <w:ins w:id="338" w:author="Holdo, Ricardo M." w:date="2015-05-14T14:54:00Z">
                            <w:r w:rsidR="00993C6E" w:rsidRPr="00993C6E">
                              <w:rPr>
                                <w:rPrChange w:id="339" w:author="Holdo, Ricardo M." w:date="2015-05-14T14:54:00Z">
                                  <w:rPr>
                                    <w:sz w:val="20"/>
                                    <w:szCs w:val="20"/>
                                  </w:rPr>
                                </w:rPrChange>
                              </w:rPr>
                              <w:t>Escape</w:t>
                            </w:r>
                          </w:ins>
                        </w:p>
                      </w:txbxContent>
                    </v:textbox>
                  </v:rect>
                  <v:shape id="Elbow Connector 20" o:spid="_x0000_s1036" type="#_x0000_t34" style="position:absolute;left:6858;top:2286;width:3429;height:457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VG8AAAADbAAAADwAAAGRycy9kb3ducmV2LnhtbERP3WqDMBS+L+wdwhnsbkYrlOFMZRTK&#10;utKLrd0DHMzRSM2JmEzd2zcXhV5+fP9ltdheTDT6zrGCLElBENdOd9wq+L3sX99A+ICssXdMCv7J&#10;Q7V9WpVYaDfzD03n0IoYwr5ABSaEoZDS14Ys+sQNxJFr3GgxRDi2Uo84x3Dby3WabqTFjmODwYF2&#10;hurr+c8q4OaQfX+a5rQ70XHC1OT761eu1Mvz8vEOItASHuK7+6AVrOP6+CX+ALm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tVRvAAAAA2wAAAA8AAAAAAAAAAAAAAAAA&#10;oQIAAGRycy9kb3ducmV2LnhtbFBLBQYAAAAABAAEAPkAAACOAwAAAAA=&#10;" strokecolor="green" strokeweight="2pt">
                    <v:stroke endarrow="open"/>
                    <v:shadow on="t" color="black" opacity="24903f" origin=",.5" offset="0,.55556mm"/>
                  </v:shape>
                  <v:shape id="Elbow Connector 21" o:spid="_x0000_s1037" type="#_x0000_t34" style="position:absolute;left:571;top:7430;width:12573;height:68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KqjsMAAADbAAAADwAAAGRycy9kb3ducmV2LnhtbESPQWvCQBSE7wX/w/IEL0U3BlokuooI&#10;Fg+tRSOeH9lnEsy+DbtbTf59VxA8DjPzDbNYdaYRN3K+tqxgOklAEBdW11wqOOXb8QyED8gaG8uk&#10;oCcPq+XgbYGZtnc+0O0YShEh7DNUUIXQZlL6oiKDfmJb4uhdrDMYonSl1A7vEW4amSbJpzRYc1yo&#10;sKVNRcX1+GcUfL//dOnahY9fmffcu/NXme+NUqNht56DCNSFV/jZ3mkF6RQe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iqo7DAAAA2wAAAA8AAAAAAAAAAAAA&#10;AAAAoQIAAGRycy9kb3ducmV2LnhtbFBLBQYAAAAABAAEAPkAAACRAwAAAAA=&#10;" adj="21879" strokecolor="green" strokeweight="2pt">
                    <v:stroke endarrow="open"/>
                    <v:shadow on="t" color="black" opacity="24903f" origin=",.5" offset="0,.55556mm"/>
                  </v:shape>
                  <v:shape id="Elbow Connector 22" o:spid="_x0000_s1038" type="#_x0000_t34" style="position:absolute;left:20574;top:13716;width:9144;height:342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T3sMAAADbAAAADwAAAGRycy9kb3ducmV2LnhtbESPwWrDMBBE74H+g9hCbolcH0Jxo4Qk&#10;UOihB9cOpMfF2lgm1sqVVNv5+6pQ6HGYmTfMdj/bXozkQ+dYwdM6A0HcON1xq+Bcv66eQYSIrLF3&#10;TAruFGC/e1hssdBu4g8aq9iKBOFQoAIT41BIGRpDFsPaDcTJuzpvMSbpW6k9Tglue5ln2UZa7Dgt&#10;GBzoZKi5Vd9WQentufR+/nzX5WUTOnuszddRqeXjfHgBEWmO/+G/9ptWkOfw+yX9AL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E97DAAAA2wAAAA8AAAAAAAAAAAAA&#10;AAAAoQIAAGRycy9kb3ducmV2LnhtbFBLBQYAAAAABAAEAPkAAACRAwAAAAA=&#10;" adj="21714" strokecolor="red" strokeweight="2pt">
                    <v:stroke endarrow="open"/>
                    <v:shadow on="t" color="black" opacity="24903f" origin=",.5" offset="0,.55556mm"/>
                  </v:shape>
                  <v:shapetype id="_x0000_t32" coordsize="21600,21600" o:spt="32" o:oned="t" path="m,l21600,21600e" filled="f">
                    <v:path arrowok="t" fillok="f" o:connecttype="none"/>
                    <o:lock v:ext="edit" shapetype="t"/>
                  </v:shapetype>
                  <v:shape id="Straight Arrow Connector 26" o:spid="_x0000_s1039" type="#_x0000_t32" style="position:absolute;left:35433;top:11430;width:3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06vsQAAADbAAAADwAAAGRycy9kb3ducmV2LnhtbESPS2sCMRSF94L/IVyhm6KZzmKwUzNS&#10;pQUXpVgfuL1N7jzo5GaYpDr+e1MouDycx8dZLAfbijP1vnGs4GmWgCDWzjRcKTjs36dzED4gG2wd&#10;k4IreVgW49ECc+Mu/EXnXahEHGGfo4I6hC6X0uuaLPqZ64ijV7reYoiyr6Tp8RLHbSvTJMmkxYYj&#10;ocaO1jXpn92vjZDym/2jXun98e2UbjeZt8+fH0o9TIbXFxCBhnAP/7c3RkGawd+X+ANk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DTq+xAAAANsAAAAPAAAAAAAAAAAA&#10;AAAAAKECAABkcnMvZG93bnJldi54bWxQSwUGAAAAAAQABAD5AAAAkgMAAAAA&#10;" strokecolor="red" strokeweight="2pt">
                    <v:stroke endarrow="open"/>
                    <v:shadow on="t" color="black" opacity="24903f" origin=",.5" offset="0,.55556mm"/>
                  </v:shape>
                </v:group>
                <w10:anchorlock/>
              </v:group>
            </w:pict>
          </mc:Fallback>
        </mc:AlternateContent>
      </w:r>
    </w:p>
    <w:p w14:paraId="0B045A48" w14:textId="39EF8EC0" w:rsidR="008C3465" w:rsidRDefault="00CF5BC1" w:rsidP="00CF5BC1">
      <w:pPr>
        <w:ind w:firstLine="0"/>
      </w:pPr>
      <w:proofErr w:type="gramStart"/>
      <w:r>
        <w:t>Figure 2.</w:t>
      </w:r>
      <w:proofErr w:type="gramEnd"/>
      <w:r>
        <w:t xml:space="preserve"> Model flowchart</w:t>
      </w:r>
      <w:r w:rsidR="00C56C8B">
        <w:t xml:space="preserve">. </w:t>
      </w:r>
      <w:r w:rsidR="003941A6">
        <w:t xml:space="preserve">Model links fire frequency, fire intensity, and growth to probability of </w:t>
      </w:r>
      <w:proofErr w:type="spellStart"/>
      <w:r w:rsidR="003941A6">
        <w:t>topkill</w:t>
      </w:r>
      <w:proofErr w:type="spellEnd"/>
      <w:r w:rsidR="003941A6">
        <w:t>, and thus probability of escaping the fire trap.</w:t>
      </w:r>
      <w:r w:rsidR="0048314F">
        <w:t xml:space="preserve"> Green lines are positively linked variables. Red lines are negatively linked </w:t>
      </w:r>
      <w:r w:rsidR="00DA6A07">
        <w:t>variables.</w:t>
      </w:r>
    </w:p>
    <w:p w14:paraId="539D827E" w14:textId="2C65965F" w:rsidR="00E9764E" w:rsidRDefault="00E9764E" w:rsidP="00CF5BC1">
      <w:pPr>
        <w:ind w:firstLine="0"/>
      </w:pPr>
    </w:p>
    <w:p w14:paraId="18128538" w14:textId="1DEA15F7" w:rsidR="00E9764E" w:rsidRDefault="00E9764E">
      <w:pPr>
        <w:spacing w:line="240" w:lineRule="auto"/>
        <w:ind w:firstLine="0"/>
      </w:pPr>
      <w:r>
        <w:br w:type="page"/>
      </w:r>
    </w:p>
    <w:p w14:paraId="7853A614" w14:textId="1C6CD189" w:rsidR="00F10861" w:rsidRDefault="00F2648E" w:rsidP="00CF5BC1">
      <w:pPr>
        <w:ind w:firstLine="0"/>
      </w:pPr>
      <w:r>
        <w:rPr>
          <w:noProof/>
        </w:rPr>
        <w:lastRenderedPageBreak/>
        <w:drawing>
          <wp:inline distT="0" distB="0" distL="0" distR="0" wp14:anchorId="41051E85" wp14:editId="4C0BCD2B">
            <wp:extent cx="5486400" cy="3291840"/>
            <wp:effectExtent l="0" t="0" r="0" b="1016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86400" cy="3291840"/>
                    </a:xfrm>
                    <a:prstGeom prst="rect">
                      <a:avLst/>
                    </a:prstGeom>
                    <a:noFill/>
                    <a:ln>
                      <a:noFill/>
                    </a:ln>
                  </pic:spPr>
                </pic:pic>
              </a:graphicData>
            </a:graphic>
          </wp:inline>
        </w:drawing>
      </w:r>
    </w:p>
    <w:p w14:paraId="2C3DB27D" w14:textId="0A71D607" w:rsidR="00F10861" w:rsidRDefault="00323A5F" w:rsidP="001B7D1F">
      <w:pPr>
        <w:ind w:firstLine="0"/>
      </w:pPr>
      <w:r>
        <w:t xml:space="preserve">Figure 3. </w:t>
      </w:r>
      <w:r w:rsidR="004462A9">
        <w:t>Samples</w:t>
      </w:r>
      <w:r w:rsidR="003A473D">
        <w:t xml:space="preserve"> (</w:t>
      </w:r>
      <w:commentRangeStart w:id="334"/>
      <w:r w:rsidR="003A473D">
        <w:t>points</w:t>
      </w:r>
      <w:commentRangeEnd w:id="334"/>
      <w:r w:rsidR="00DA63D4">
        <w:rPr>
          <w:rStyle w:val="CommentReference"/>
        </w:rPr>
        <w:commentReference w:id="334"/>
      </w:r>
      <w:r w:rsidR="003A473D">
        <w:t>)</w:t>
      </w:r>
      <w:r w:rsidR="004462A9">
        <w:t xml:space="preserve"> and linear models</w:t>
      </w:r>
      <w:r w:rsidR="003A473D">
        <w:t xml:space="preserve"> (lines)</w:t>
      </w:r>
      <w:r w:rsidR="004462A9">
        <w:t xml:space="preserve"> fit to </w:t>
      </w:r>
      <w:r w:rsidR="002264AB">
        <w:t xml:space="preserve">A) </w:t>
      </w:r>
      <w:r w:rsidR="004462A9">
        <w:t xml:space="preserve">positive growth rates </w:t>
      </w:r>
      <w:r w:rsidR="00811EB6">
        <w:t>(y = 0.04x + 21.4, R</w:t>
      </w:r>
      <w:r w:rsidR="00811EB6" w:rsidRPr="00811EB6">
        <w:rPr>
          <w:vertAlign w:val="superscript"/>
        </w:rPr>
        <w:t>2</w:t>
      </w:r>
      <w:r w:rsidR="00811EB6">
        <w:t xml:space="preserve"> = 0.99, F</w:t>
      </w:r>
      <w:r w:rsidR="00811EB6" w:rsidRPr="00811EB6">
        <w:rPr>
          <w:vertAlign w:val="subscript"/>
        </w:rPr>
        <w:t>1</w:t>
      </w:r>
      <w:proofErr w:type="gramStart"/>
      <w:r w:rsidR="00811EB6" w:rsidRPr="00811EB6">
        <w:rPr>
          <w:vertAlign w:val="subscript"/>
        </w:rPr>
        <w:t>,2</w:t>
      </w:r>
      <w:proofErr w:type="gramEnd"/>
      <w:r w:rsidR="00811EB6">
        <w:t xml:space="preserve"> = 236.7, p </w:t>
      </w:r>
      <w:r w:rsidR="00811EB6">
        <w:rPr>
          <w:sz w:val="22"/>
        </w:rPr>
        <w:t>≤</w:t>
      </w:r>
      <w:r w:rsidR="00811EB6">
        <w:t xml:space="preserve"> 0.01) </w:t>
      </w:r>
      <w:r w:rsidR="003A473D">
        <w:t xml:space="preserve">and </w:t>
      </w:r>
      <w:r w:rsidR="002264AB">
        <w:t xml:space="preserve">B) </w:t>
      </w:r>
      <w:proofErr w:type="spellStart"/>
      <w:r w:rsidR="00D719E6">
        <w:rPr>
          <w:i/>
        </w:rPr>
        <w:t>Colophospermum</w:t>
      </w:r>
      <w:proofErr w:type="spellEnd"/>
      <w:r w:rsidR="00D719E6">
        <w:rPr>
          <w:i/>
        </w:rPr>
        <w:t xml:space="preserve"> mopane </w:t>
      </w:r>
      <w:r w:rsidR="00D719E6">
        <w:t>negative</w:t>
      </w:r>
      <w:r w:rsidR="00B557F5">
        <w:t xml:space="preserve"> rainfall-linked</w:t>
      </w:r>
      <w:r w:rsidR="003A473D">
        <w:t xml:space="preserve"> growth rates </w:t>
      </w:r>
      <w:r w:rsidR="00811EB6">
        <w:t>(y = 0.05 + 101.6, R</w:t>
      </w:r>
      <w:r w:rsidR="00811EB6" w:rsidRPr="00811EB6">
        <w:rPr>
          <w:vertAlign w:val="superscript"/>
        </w:rPr>
        <w:t>2</w:t>
      </w:r>
      <w:r w:rsidR="00811EB6">
        <w:t xml:space="preserve"> = 0.74, F</w:t>
      </w:r>
      <w:r w:rsidR="00811EB6" w:rsidRPr="00811EB6">
        <w:rPr>
          <w:vertAlign w:val="subscript"/>
        </w:rPr>
        <w:t>1,</w:t>
      </w:r>
      <w:r w:rsidR="00811EB6">
        <w:rPr>
          <w:vertAlign w:val="subscript"/>
        </w:rPr>
        <w:t>4</w:t>
      </w:r>
      <w:r w:rsidR="00811EB6">
        <w:t xml:space="preserve"> = 11.56, p </w:t>
      </w:r>
      <w:r w:rsidR="00811EB6">
        <w:rPr>
          <w:sz w:val="22"/>
        </w:rPr>
        <w:t>=</w:t>
      </w:r>
      <w:r w:rsidR="00811EB6">
        <w:t xml:space="preserve"> 0.02). </w:t>
      </w:r>
      <w:r w:rsidR="001B7D1F">
        <w:t>Models were predicted across the rainfall area of interest, 450 – 900 mm yr</w:t>
      </w:r>
      <w:r w:rsidR="001B7D1F">
        <w:rPr>
          <w:vertAlign w:val="superscript"/>
        </w:rPr>
        <w:t>-</w:t>
      </w:r>
      <w:r w:rsidR="001B7D1F" w:rsidRPr="001B7D1F">
        <w:rPr>
          <w:vertAlign w:val="superscript"/>
        </w:rPr>
        <w:t>1</w:t>
      </w:r>
      <w:r w:rsidR="001B7D1F">
        <w:t>. Gray areas show 95% CI.</w:t>
      </w:r>
    </w:p>
    <w:p w14:paraId="7888104A" w14:textId="0D471405" w:rsidR="00323A5F" w:rsidRDefault="00323A5F" w:rsidP="00CF5BC1">
      <w:pPr>
        <w:ind w:firstLine="0"/>
      </w:pPr>
    </w:p>
    <w:p w14:paraId="4637A1F6" w14:textId="77777777" w:rsidR="00435694" w:rsidRDefault="00435694" w:rsidP="00CF5BC1">
      <w:pPr>
        <w:ind w:firstLine="0"/>
      </w:pPr>
      <w:r>
        <w:rPr>
          <w:noProof/>
        </w:rPr>
        <w:lastRenderedPageBreak/>
        <w:drawing>
          <wp:inline distT="0" distB="0" distL="0" distR="0" wp14:anchorId="6C392756" wp14:editId="4DACB7DF">
            <wp:extent cx="3175000" cy="317500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175000" cy="3175000"/>
                    </a:xfrm>
                    <a:prstGeom prst="rect">
                      <a:avLst/>
                    </a:prstGeom>
                    <a:noFill/>
                    <a:ln>
                      <a:noFill/>
                    </a:ln>
                  </pic:spPr>
                </pic:pic>
              </a:graphicData>
            </a:graphic>
          </wp:inline>
        </w:drawing>
      </w:r>
    </w:p>
    <w:p w14:paraId="58A85313" w14:textId="37EDCB86" w:rsidR="00101EC8" w:rsidRDefault="00CF5BC1" w:rsidP="00CF5BC1">
      <w:pPr>
        <w:ind w:firstLine="0"/>
      </w:pPr>
      <w:r>
        <w:t xml:space="preserve">Figure </w:t>
      </w:r>
      <w:r w:rsidR="004F0BDB">
        <w:t>4</w:t>
      </w:r>
      <w:r>
        <w:t xml:space="preserve">. </w:t>
      </w:r>
      <w:r w:rsidR="00826466">
        <w:t>Estimated mean fire return intervals as a function of MAR (gray) and the</w:t>
      </w:r>
      <w:r w:rsidR="00BA18C7">
        <w:t xml:space="preserve"> </w:t>
      </w:r>
      <w:r w:rsidR="00412DDF">
        <w:t>true</w:t>
      </w:r>
      <w:r w:rsidR="00BA18C7">
        <w:t xml:space="preserve"> values as extracted from </w:t>
      </w:r>
      <w:proofErr w:type="spellStart"/>
      <w:r w:rsidR="00BA18C7">
        <w:t>Smit</w:t>
      </w:r>
      <w:proofErr w:type="spellEnd"/>
      <w:r w:rsidR="00BA18C7">
        <w:t xml:space="preserve"> et al. (2012) and </w:t>
      </w:r>
      <w:proofErr w:type="spellStart"/>
      <w:r w:rsidR="00BA18C7">
        <w:rPr>
          <w:i/>
        </w:rPr>
        <w:t>worldclim</w:t>
      </w:r>
      <w:proofErr w:type="spellEnd"/>
      <w:r w:rsidR="00BA18C7">
        <w:t xml:space="preserve">. </w:t>
      </w:r>
      <w:r w:rsidR="00826466">
        <w:t xml:space="preserve"> </w:t>
      </w:r>
    </w:p>
    <w:p w14:paraId="38A5A73A" w14:textId="77777777" w:rsidR="00101EC8" w:rsidRDefault="00101EC8">
      <w:pPr>
        <w:spacing w:line="240" w:lineRule="auto"/>
        <w:ind w:firstLine="0"/>
      </w:pPr>
      <w:r>
        <w:br w:type="page"/>
      </w:r>
    </w:p>
    <w:p w14:paraId="6AD2E6D1" w14:textId="77777777" w:rsidR="00CF5BC1" w:rsidRDefault="00CF5BC1" w:rsidP="00CF5BC1">
      <w:pPr>
        <w:ind w:firstLine="0"/>
      </w:pPr>
    </w:p>
    <w:p w14:paraId="198D7DE1" w14:textId="7AD7B4D1" w:rsidR="00E9764E" w:rsidRDefault="00DF21C3" w:rsidP="00CF5BC1">
      <w:pPr>
        <w:ind w:firstLine="0"/>
      </w:pPr>
      <w:r>
        <w:rPr>
          <w:noProof/>
        </w:rPr>
        <w:drawing>
          <wp:inline distT="0" distB="0" distL="0" distR="0" wp14:anchorId="4040AE30" wp14:editId="4FC369CE">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D0CAD5C" w14:textId="3EFF6724" w:rsidR="005E4D94" w:rsidRDefault="00E9764E" w:rsidP="00CF5BC1">
      <w:pPr>
        <w:ind w:firstLine="0"/>
      </w:pPr>
      <w:commentRangeStart w:id="335"/>
      <w:proofErr w:type="gramStart"/>
      <w:r>
        <w:t xml:space="preserve">Figure </w:t>
      </w:r>
      <w:commentRangeStart w:id="336"/>
      <w:r w:rsidR="004F0BDB">
        <w:t>5</w:t>
      </w:r>
      <w:commentRangeEnd w:id="335"/>
      <w:r w:rsidR="00DA276F">
        <w:rPr>
          <w:rStyle w:val="CommentReference"/>
        </w:rPr>
        <w:commentReference w:id="335"/>
      </w:r>
      <w:commentRangeEnd w:id="336"/>
      <w:r w:rsidR="00993C6E">
        <w:rPr>
          <w:rStyle w:val="CommentReference"/>
        </w:rPr>
        <w:commentReference w:id="336"/>
      </w:r>
      <w:r>
        <w:t>.</w:t>
      </w:r>
      <w:proofErr w:type="gramEnd"/>
      <w:r>
        <w:t xml:space="preserve"> </w:t>
      </w:r>
      <w:r w:rsidR="008C1828">
        <w:t xml:space="preserve">Estimated distributions </w:t>
      </w:r>
      <w:proofErr w:type="spellStart"/>
      <w:r w:rsidR="008C1828">
        <w:t>Byram’s</w:t>
      </w:r>
      <w:proofErr w:type="spellEnd"/>
      <w:r w:rsidR="008C1828">
        <w:t xml:space="preserve"> </w:t>
      </w:r>
      <w:proofErr w:type="spellStart"/>
      <w:r w:rsidR="008C1828">
        <w:t>fireline</w:t>
      </w:r>
      <w:proofErr w:type="spellEnd"/>
      <w:r w:rsidR="008C1828">
        <w:t xml:space="preserve"> intensity (gray) and the true values (white) as recorded </w:t>
      </w:r>
      <w:r w:rsidR="0027454F">
        <w:t>by the</w:t>
      </w:r>
      <w:r w:rsidR="008C1828">
        <w:t xml:space="preserve"> four different </w:t>
      </w:r>
      <w:r w:rsidR="0027454F">
        <w:t>sites</w:t>
      </w:r>
      <w:r w:rsidR="008C1828">
        <w:t xml:space="preserve"> of varying rainfall.</w:t>
      </w:r>
      <w:r w:rsidR="0027454F">
        <w:t xml:space="preserve"> </w:t>
      </w:r>
    </w:p>
    <w:p w14:paraId="5507AEFF" w14:textId="22D13E63" w:rsidR="005E4D94" w:rsidRDefault="005E4D94">
      <w:pPr>
        <w:spacing w:line="240" w:lineRule="auto"/>
        <w:ind w:firstLine="0"/>
      </w:pPr>
      <w:r>
        <w:br w:type="page"/>
      </w:r>
    </w:p>
    <w:p w14:paraId="0429D96E" w14:textId="6734F734" w:rsidR="005E4D94" w:rsidRDefault="00F8437F" w:rsidP="00CF5BC1">
      <w:pPr>
        <w:ind w:firstLine="0"/>
      </w:pPr>
      <w:r>
        <w:rPr>
          <w:noProof/>
        </w:rPr>
        <w:lastRenderedPageBreak/>
        <w:drawing>
          <wp:inline distT="0" distB="0" distL="0" distR="0" wp14:anchorId="01A4D2BD" wp14:editId="17DD2273">
            <wp:extent cx="5486400" cy="1995054"/>
            <wp:effectExtent l="0" t="0" r="0"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86400" cy="1995054"/>
                    </a:xfrm>
                    <a:prstGeom prst="rect">
                      <a:avLst/>
                    </a:prstGeom>
                    <a:noFill/>
                    <a:ln>
                      <a:noFill/>
                    </a:ln>
                  </pic:spPr>
                </pic:pic>
              </a:graphicData>
            </a:graphic>
          </wp:inline>
        </w:drawing>
      </w:r>
    </w:p>
    <w:p w14:paraId="505315F5" w14:textId="0611A064" w:rsidR="005E4D94" w:rsidRDefault="005E4D94" w:rsidP="00CF5BC1">
      <w:pPr>
        <w:ind w:firstLine="0"/>
      </w:pPr>
      <w:r>
        <w:t xml:space="preserve">Figure 6. </w:t>
      </w:r>
      <w:proofErr w:type="gramStart"/>
      <w:r>
        <w:t xml:space="preserve">Sensitivity </w:t>
      </w:r>
      <w:commentRangeStart w:id="337"/>
      <w:r>
        <w:t>analysis</w:t>
      </w:r>
      <w:commentRangeEnd w:id="337"/>
      <w:r w:rsidR="00DA63D4">
        <w:rPr>
          <w:rStyle w:val="CommentReference"/>
        </w:rPr>
        <w:commentReference w:id="337"/>
      </w:r>
      <w:r>
        <w:t>.</w:t>
      </w:r>
      <w:proofErr w:type="gramEnd"/>
      <w:r w:rsidR="00802907">
        <w:t xml:space="preserve"> Solid lines indicate the 1:1 relationship between the standard model predictions. The dashed lines </w:t>
      </w:r>
      <w:r w:rsidR="00CE00F1">
        <w:t xml:space="preserve">show the relationship between </w:t>
      </w:r>
      <w:r w:rsidR="00802907">
        <w:t>model</w:t>
      </w:r>
      <w:r w:rsidR="00CE00F1">
        <w:t>s</w:t>
      </w:r>
      <w:r w:rsidR="00802907">
        <w:t xml:space="preserve"> in which only one variable is linked to rainfall and the standard model. </w:t>
      </w:r>
    </w:p>
    <w:p w14:paraId="03A7D662" w14:textId="08A360C7" w:rsidR="000324A0" w:rsidRDefault="00435694" w:rsidP="00CF5BC1">
      <w:pPr>
        <w:ind w:firstLine="0"/>
      </w:pPr>
      <w:r>
        <w:rPr>
          <w:noProof/>
        </w:rPr>
        <w:lastRenderedPageBreak/>
        <w:drawing>
          <wp:inline distT="0" distB="0" distL="0" distR="0" wp14:anchorId="10B6A5AB" wp14:editId="557458A7">
            <wp:extent cx="5083834" cy="5083834"/>
            <wp:effectExtent l="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083834" cy="5083834"/>
                    </a:xfrm>
                    <a:prstGeom prst="rect">
                      <a:avLst/>
                    </a:prstGeom>
                    <a:noFill/>
                    <a:ln>
                      <a:noFill/>
                    </a:ln>
                  </pic:spPr>
                </pic:pic>
              </a:graphicData>
            </a:graphic>
          </wp:inline>
        </w:drawing>
      </w:r>
    </w:p>
    <w:p w14:paraId="0AE50DEE" w14:textId="455F7986" w:rsidR="000324A0" w:rsidRDefault="000324A0" w:rsidP="00CF5BC1">
      <w:pPr>
        <w:ind w:firstLine="0"/>
      </w:pPr>
      <w:r>
        <w:t xml:space="preserve">Figure 7. </w:t>
      </w:r>
      <w:proofErr w:type="gramStart"/>
      <w:r w:rsidR="001A7F46">
        <w:t>Predictions from sensitivity analysis</w:t>
      </w:r>
      <w:r>
        <w:t>.</w:t>
      </w:r>
      <w:proofErr w:type="gramEnd"/>
      <w:r>
        <w:t xml:space="preserve"> </w:t>
      </w:r>
      <w:r w:rsidR="00471158">
        <w:t xml:space="preserve">In </w:t>
      </w:r>
      <w:r w:rsidR="00D94111">
        <w:t>comparison</w:t>
      </w:r>
      <w:r w:rsidR="00471158">
        <w:t xml:space="preserve"> to the </w:t>
      </w:r>
      <w:commentRangeStart w:id="338"/>
      <w:r w:rsidR="00471158">
        <w:t xml:space="preserve">standard model </w:t>
      </w:r>
      <w:commentRangeEnd w:id="338"/>
      <w:r w:rsidR="00DA63D4">
        <w:rPr>
          <w:rStyle w:val="CommentReference"/>
        </w:rPr>
        <w:commentReference w:id="338"/>
      </w:r>
      <w:r w:rsidR="00471158">
        <w:t>(A), m</w:t>
      </w:r>
      <w:r>
        <w:t xml:space="preserve">odel </w:t>
      </w:r>
      <w:r w:rsidR="00FE4C63">
        <w:t>was</w:t>
      </w:r>
      <w:r>
        <w:t xml:space="preserve"> rerun with only </w:t>
      </w:r>
      <w:r w:rsidR="00471158">
        <w:t xml:space="preserve">(B) MFRI, (C) intensity, and D) growth rates varying with rainfall. </w:t>
      </w:r>
      <w:r w:rsidR="00101EC8">
        <w:t>Dashed lines</w:t>
      </w:r>
      <w:r w:rsidR="00F8437F">
        <w:t xml:space="preserve"> are 95% CI of </w:t>
      </w:r>
      <w:commentRangeStart w:id="339"/>
      <w:r w:rsidR="00F8437F">
        <w:t>predictions</w:t>
      </w:r>
      <w:commentRangeEnd w:id="339"/>
      <w:r w:rsidR="00DA63D4">
        <w:rPr>
          <w:rStyle w:val="CommentReference"/>
        </w:rPr>
        <w:commentReference w:id="339"/>
      </w:r>
      <w:r w:rsidR="00F8437F">
        <w:t>.</w:t>
      </w:r>
    </w:p>
    <w:p w14:paraId="6CB5062E" w14:textId="53526F77" w:rsidR="000324A0" w:rsidRDefault="00D02905" w:rsidP="00CF5BC1">
      <w:pPr>
        <w:ind w:firstLine="0"/>
      </w:pPr>
      <w:r>
        <w:rPr>
          <w:noProof/>
        </w:rPr>
        <w:lastRenderedPageBreak/>
        <w:drawing>
          <wp:inline distT="0" distB="0" distL="0" distR="0" wp14:anchorId="6405C444" wp14:editId="5E4FF16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kgadikgadi:Users:danielgodwin:Dropbox:Graduate School:Papers In Work:SimpleSavannaModel:pEscape_growth.tiff"/>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86400" cy="2743200"/>
                    </a:xfrm>
                    <a:prstGeom prst="rect">
                      <a:avLst/>
                    </a:prstGeom>
                    <a:noFill/>
                    <a:ln>
                      <a:noFill/>
                    </a:ln>
                  </pic:spPr>
                </pic:pic>
              </a:graphicData>
            </a:graphic>
          </wp:inline>
        </w:drawing>
      </w:r>
    </w:p>
    <w:p w14:paraId="1EA39222" w14:textId="0259FB22" w:rsidR="005E4D94" w:rsidRDefault="00856ACC" w:rsidP="00CF5BC1">
      <w:pPr>
        <w:ind w:firstLine="0"/>
      </w:pPr>
      <w:r>
        <w:t xml:space="preserve">Figure </w:t>
      </w:r>
      <w:r w:rsidR="00AD1CE7">
        <w:t>8</w:t>
      </w:r>
      <w:r>
        <w:t xml:space="preserve">. </w:t>
      </w:r>
      <w:proofErr w:type="gramStart"/>
      <w:r>
        <w:t xml:space="preserve">Variation in probability of </w:t>
      </w:r>
      <w:proofErr w:type="spellStart"/>
      <w:r>
        <w:t>topkill</w:t>
      </w:r>
      <w:proofErr w:type="spellEnd"/>
      <w:r>
        <w:t xml:space="preserve"> as a function of rainfall</w:t>
      </w:r>
      <w:r w:rsidR="001020E7">
        <w:t xml:space="preserve"> with three different growth-</w:t>
      </w:r>
      <w:r w:rsidR="00D23687">
        <w:t>responses relative to rainfall.</w:t>
      </w:r>
      <w:proofErr w:type="gramEnd"/>
      <w:r w:rsidR="00D23687">
        <w:t xml:space="preserve"> A) Growth </w:t>
      </w:r>
      <w:r w:rsidR="004C3117">
        <w:t xml:space="preserve">rate </w:t>
      </w:r>
      <w:r w:rsidR="00D23687">
        <w:t>response is positive</w:t>
      </w:r>
      <w:r w:rsidR="004C3117">
        <w:t xml:space="preserve"> with rainfall</w:t>
      </w:r>
      <w:r w:rsidR="00D23687">
        <w:t xml:space="preserve">. B) Growth </w:t>
      </w:r>
      <w:r w:rsidR="004C3117">
        <w:t xml:space="preserve">rate </w:t>
      </w:r>
      <w:r w:rsidR="00D23687">
        <w:t>response is negative</w:t>
      </w:r>
      <w:r w:rsidR="004C3117">
        <w:t xml:space="preserve"> with rainfall</w:t>
      </w:r>
      <w:r w:rsidR="00D23687">
        <w:t xml:space="preserve">, from </w:t>
      </w:r>
      <w:proofErr w:type="spellStart"/>
      <w:r w:rsidR="00D23687">
        <w:rPr>
          <w:i/>
        </w:rPr>
        <w:t>Colophospermum</w:t>
      </w:r>
      <w:proofErr w:type="spellEnd"/>
      <w:r w:rsidR="00D23687">
        <w:rPr>
          <w:i/>
        </w:rPr>
        <w:t xml:space="preserve"> mopane </w:t>
      </w:r>
      <w:r w:rsidR="00D23687">
        <w:t xml:space="preserve">data. C). Growth </w:t>
      </w:r>
      <w:r w:rsidR="002344D9">
        <w:t xml:space="preserve">rate </w:t>
      </w:r>
      <w:r w:rsidR="00D23687">
        <w:t xml:space="preserve">response is decoupled from rainfall. </w:t>
      </w:r>
      <w:r w:rsidR="001020E7">
        <w:t>All other variables (MFRI and intensity) also vary with rainfall.</w:t>
      </w:r>
      <w:r w:rsidR="00F8437F">
        <w:t xml:space="preserve"> </w:t>
      </w:r>
      <w:r w:rsidR="00D23687">
        <w:t>Dotted lines</w:t>
      </w:r>
      <w:r w:rsidR="00F8437F">
        <w:t xml:space="preserve"> are 95% CI of predictions.</w:t>
      </w:r>
    </w:p>
    <w:p w14:paraId="3F4FC4D9" w14:textId="6DFBB284" w:rsidR="000324A0" w:rsidRDefault="000324A0" w:rsidP="00CF5BC1">
      <w:pPr>
        <w:ind w:firstLine="0"/>
      </w:pPr>
    </w:p>
    <w:p w14:paraId="7357A3C9" w14:textId="77777777" w:rsidR="004E1DE7" w:rsidRDefault="004E1DE7">
      <w:pPr>
        <w:spacing w:line="240" w:lineRule="auto"/>
        <w:ind w:firstLine="0"/>
        <w:rPr>
          <w:rFonts w:eastAsiaTheme="majorEastAsia" w:cstheme="majorBidi"/>
          <w:smallCaps/>
          <w:color w:val="000000" w:themeColor="text1"/>
        </w:rPr>
      </w:pPr>
      <w:r>
        <w:br w:type="page"/>
      </w:r>
    </w:p>
    <w:p w14:paraId="594006EC" w14:textId="643C2B57" w:rsidR="003922A4" w:rsidRDefault="00DD34D3" w:rsidP="003922A4">
      <w:pPr>
        <w:pStyle w:val="Heading1"/>
      </w:pPr>
      <w:r>
        <w:lastRenderedPageBreak/>
        <w:t>Works Cited</w:t>
      </w:r>
    </w:p>
    <w:p w14:paraId="4F6B2570" w14:textId="77777777" w:rsidR="00082E77" w:rsidRDefault="003922A4"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fldChar w:fldCharType="begin"/>
      </w:r>
      <w:r>
        <w:instrText xml:space="preserve"> ADDIN PAPERS2_CITATIONS &lt;papers2_bibliography/&gt;</w:instrText>
      </w:r>
      <w:r>
        <w:fldChar w:fldCharType="separate"/>
      </w:r>
      <w:r w:rsidR="00082E77">
        <w:rPr>
          <w:rFonts w:cs="Times New Roman"/>
        </w:rPr>
        <w:t>Archibald, S., A. Nickless, N. Govender, R. J. Scholes, and V. Lehsten. 2010. Climate and the inter-annual variability of fire in southern Africa: a meta-analysis using long-term field data and satellite-derived burnt area data. Global Ecology and Biogeography 19:794–809.</w:t>
      </w:r>
    </w:p>
    <w:p w14:paraId="5C8819D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Baxter, P. 2005. A model-framed evaluation of elephant effects on tree and fire dynamics in African savannas. Ecological Applications.</w:t>
      </w:r>
    </w:p>
    <w:p w14:paraId="6C5368D9"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Biggs, H. C., T. T. Dunne, and N. Govender. 2003. Experimental burn plot trial in the Kruger National Park: history, experimental design and suggestions for data analysis. Koedoe 46:1–15.</w:t>
      </w:r>
    </w:p>
    <w:p w14:paraId="56EA4BAF"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Bond, W. J., and J. J. Midgley. 2001. Ecology of sprouting in woody plants: the persistence niche. Trends in Ecology &amp; Evolution 16:45–51.</w:t>
      </w:r>
    </w:p>
    <w:p w14:paraId="75666657"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Bond, W. J., G. D. Cook, and R. J. WILLIAMS. 2012. Which trees dominate in savannas? The escape hypothesis and eucalypts in northern Australia. Austral Ecology 37:678–685.</w:t>
      </w:r>
    </w:p>
    <w:p w14:paraId="74711BC7"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Browne, C., and W. J. Bond. 2011. Firestorms in savanna and forest ecosytems: curse or cure? Veld &amp; Flora 97.</w:t>
      </w:r>
    </w:p>
    <w:p w14:paraId="32438B05"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Dantas, V. de L., and J. G. Pausas. 2013. The lanky and the corky: fire-escape strategies in savanna woody species. Journal of Ecology 101:1265–1272.</w:t>
      </w:r>
    </w:p>
    <w:p w14:paraId="6438FDAE"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Gignoux, J., J. Clobert, and J. C. Menaut. 1997. Alternative fire resistance strategies in savanna trees. Oecologia 110:576–583.</w:t>
      </w:r>
    </w:p>
    <w:p w14:paraId="7968E54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Govender, N., W. S. W. Trollope, and B. Van Wilgen. 2006. The effect of fire season, fire frequency, rainfall and management on fire intensity in savanna vegetation in South Africa. Journal of Applied Ecology 43:748–758.</w:t>
      </w:r>
    </w:p>
    <w:p w14:paraId="48300824"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Grace, J., J. S. Jose, P. Meir, H. S. Miranda, and R. A. Montes. 2006. Productivity and carbon fluxes of tropical savannas. Journal of Biogeography 33:387–400.</w:t>
      </w:r>
    </w:p>
    <w:p w14:paraId="75B52DF5"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Grady, J. M., and W. A. Hoffmann. 2012. Caught in a fire trap: Recurring fire creates stable size equilibria in woody resprouters. dx.doi.org 93:2052–2060.</w:t>
      </w:r>
    </w:p>
    <w:p w14:paraId="42B10AE3"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Higgins, S., W. J. Bond, and W. S. W. Trollope. 2000. Fire, resprouting and variability: a recipe for grass–tree coexistence in savanna. Journal of Ecology 88:213–229.</w:t>
      </w:r>
    </w:p>
    <w:p w14:paraId="1CFB7C1C"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Higgins, S., W. J. Bond, E. C. February, A. Bronn, D. I. W. Euston-Brown, B. Enslin, N. Govender, L. Rademan, S. O'Regan, A. L. F. Potgieter, S. Scheiter, R. Sowry, L. Trollope, and W. S. W. Trollope. 2007. Effects of Four Decades of Fire Manipulation on Woody Vegetation Structure in Savanna. Journal of Ecology 88:1119–1125.</w:t>
      </w:r>
    </w:p>
    <w:p w14:paraId="76D5093F"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Higgins, S., W. J. Bond, H. Combrink, J. M. Craine, E. C. February, N. Govender, K. Lannas, G. Moncreiff, and W. S. W. Trollope. 2012. Which traits determine shifts in the abundance of tree species in a fire</w:t>
      </w:r>
      <w:r>
        <w:rPr>
          <w:rFonts w:ascii="Monaco" w:hAnsi="Monaco" w:cs="Monaco"/>
        </w:rPr>
        <w:t>‐</w:t>
      </w:r>
      <w:r>
        <w:rPr>
          <w:rFonts w:cs="Times New Roman"/>
        </w:rPr>
        <w:t>prone savanna? Journal of Ecology 100:1400–1410.</w:t>
      </w:r>
    </w:p>
    <w:p w14:paraId="65D0B63D"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Hoffmann, W. A., and O. T. Solbrig. 2003. The role of topkill in the differential response of savanna woody species to fire. Forest Ecology and Management 180:273–286.</w:t>
      </w:r>
    </w:p>
    <w:p w14:paraId="12EC21D9"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Hoffmann, W. A., R. Adasme, M. Haridasan, M. T de Carvalho, E. L. GEIGER, M. A. B. Pereira, S. G. GOTSCH, and A. C. FRANCO. 2009. Tree topkill, not mortality, governs the dynamics of savanna–forest boundaries under frequent fire in central Brazil. Journal of Ecology 90:1326–1337.</w:t>
      </w:r>
    </w:p>
    <w:p w14:paraId="07DB3397"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 xml:space="preserve">Holdo, R. M. 2007. Elephants, fire, and frost can determine community structure and </w:t>
      </w:r>
      <w:r>
        <w:rPr>
          <w:rFonts w:cs="Times New Roman"/>
        </w:rPr>
        <w:lastRenderedPageBreak/>
        <w:t>composition in Kalahari woodlands. Ecological Applications 17:558–568.</w:t>
      </w:r>
    </w:p>
    <w:p w14:paraId="7F56CC58"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Lawes, M. J., H. Adie, J. Russell-Smith, B. Murphy, and J. J. Midgley. 2011. How do small savanna trees avoid stem mortality by fire? The roles of stem diameter, height and bark thickness. dx.doi.org 2:art42.</w:t>
      </w:r>
    </w:p>
    <w:p w14:paraId="3FEA376B"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Levick, S. R., C. A. Baldeck, and G. Asner. 2014. Demographic legacies of fire history in an African savanna. Functional Ecology.</w:t>
      </w:r>
    </w:p>
    <w:p w14:paraId="175CC9A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Levick, S. R., G. Asner, and I. P. J. Smit. 2012. Spatial patterns in the effects of fire on savanna vegetation three-dimensional structure. Ecological Applications 22:2110–2121.</w:t>
      </w:r>
    </w:p>
    <w:p w14:paraId="5DB0037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Lilly, M. A. 1977. An assessment of the dendrochronological potential of indigenous tree species in South Africa. Department of Geography and Environmental Studies, University of the Witwatersrand.</w:t>
      </w:r>
    </w:p>
    <w:p w14:paraId="44812413"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Mushove, P. T., J. Prior, C. Gumbie, and D. F. Cutler. 1995. The effects of different environments on diameter growth increments of&lt; i&gt; Colophospermum mopane&lt;/i&gt; and&lt; i&gt; Combretum apiculatum&lt;/i&gt;. Forest Ecology and … 72:287–292.</w:t>
      </w:r>
    </w:p>
    <w:p w14:paraId="2951C9D1"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R Core Team. 2015. R: A Language and Environment for Statistical Computing. Vienna, Austria.</w:t>
      </w:r>
    </w:p>
    <w:p w14:paraId="41B81365"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Rothermel, R. C. 1972. A mathematical model for predicting fire spread in wildland fuels. Pages 1–48. Intermountain Forest and Range Experiment Station, US Forest Service, US. Department of Agriculture, Ogden, Utah 84401.</w:t>
      </w:r>
    </w:p>
    <w:p w14:paraId="4DCCD39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Sankaran, M., J. Ratnam, and N. P. Hanan. 2008. Woody cover in African savannas: the role of resources, fire and herbivory. Global Ecology and Biogeography 17:236–245.</w:t>
      </w:r>
    </w:p>
    <w:p w14:paraId="45DD65A0"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Sankaran, M., N. P. Hanan, R. J. Scholes, J. Ratnam, D. J. Augustine, B. S. Cade, J. Gignoux, S. Higgins, X. Le Roux, F. Ludwig, J. Ardo, F. Banyikwa, A. Bronn, G. Bucini, K. K. Caylor, M. B. Coughenour, A. Diouf, W. Ekaya, C. J. Feral, E. C. February, P. G. H. Frost, P. Hiernaux, H. Hrabar, K. L. Metzger, H. H. T. Prins, S. Ringrose, W. Sea, J. Tews, J. Worden, and N. Zambatis. 2005. Determinants of woody cover in African savannas. Nature 438:846–849.</w:t>
      </w:r>
    </w:p>
    <w:p w14:paraId="59907FF1"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Sarmiento, G. 1984. The ecology of neotropical savannas. Harvard University Press.</w:t>
      </w:r>
    </w:p>
    <w:p w14:paraId="1789321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Scanlon, T. M., K. K. Caylor, S. Manfreda, S. Levin, and I. Rodriguez-Iturbe. 2005. Dynamic response of grass cover to rainfall variability: implications for the function and persistence of savanna ecosystems. Advances in Water Resources 28:291–302.</w:t>
      </w:r>
    </w:p>
    <w:p w14:paraId="05529723"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Scholes, R. J., and S. Archer. 1997. Tree-Grass Interactions in Savannas. Annual Review of Ecology and Systematics 28:517–544.</w:t>
      </w:r>
    </w:p>
    <w:p w14:paraId="4C7CCED7"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Scurlock, J., and D. O. Hall. 1998. The global carbon sink: a grassland perspective. Global Change Biology.</w:t>
      </w:r>
    </w:p>
    <w:p w14:paraId="6B17DFA0"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Shackleton, C. M. 1997. The Prediction of Woody Productivity in the Savanna Biome, South Africa.</w:t>
      </w:r>
    </w:p>
    <w:p w14:paraId="0DEAEEF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Shackleton, C. M., and R. J. Scholes. 2000. Impact of fire frequency on woody community structure and soil nutrients in the Kruger National Park. Koedoe.</w:t>
      </w:r>
    </w:p>
    <w:p w14:paraId="08DD6A19"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Shackleton, C. M., and R. J. Scholes. 2011. Above ground woody community attributes, biomass and carbon stocks along a rainfall gradient in the savannas of the central lowveld, South Africa. South African Journal of Botany 77:184–192.</w:t>
      </w:r>
    </w:p>
    <w:p w14:paraId="313BECB1"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Smit, I. P. J., G. Asner, and N. Govender. 2010. Effects of fire on woody vegetation structure in African savanna. Ecological ….</w:t>
      </w:r>
    </w:p>
    <w:p w14:paraId="62F41133"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 xml:space="preserve">Staver, A. C., and W. J. Bond. 2014. Is there a “browse trap?” Dynamics of herbivore </w:t>
      </w:r>
      <w:r>
        <w:rPr>
          <w:rFonts w:cs="Times New Roman"/>
        </w:rPr>
        <w:lastRenderedPageBreak/>
        <w:t>impacts on trees and grasses in an African savanna. Journal of Ecology 102:595–602.</w:t>
      </w:r>
    </w:p>
    <w:p w14:paraId="4844B5A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Staver, A. C., W. J. Bond, W. D. Stock, S. J. van Rensburg, and M. S. Waldram. 2009. Browsing and fire interact to suppress tree density in an African savanna. dx.doi.org 19:1909–1919.</w:t>
      </w:r>
    </w:p>
    <w:p w14:paraId="0EF8D51B"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Trollope, W. S. W., and A. L. F. Potgieter. 2010. Fire behaviour in the Kruger National Park. dx.doi.org 2:17–22.</w:t>
      </w:r>
    </w:p>
    <w:p w14:paraId="7B142AB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Ward, D., K. Wiegand, and S. Getzin. 2012. Walter’s two-layer hypothesis revisited: back to the roots! Oecologia 172:617–630.</w:t>
      </w:r>
    </w:p>
    <w:p w14:paraId="4FB6F037"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Werner, P. A. 2012. Growth of juvenile and sapling trees differs with both fire season and understorey type: Trade</w:t>
      </w:r>
      <w:r>
        <w:rPr>
          <w:rFonts w:ascii="Monaco" w:hAnsi="Monaco" w:cs="Monaco"/>
        </w:rPr>
        <w:t>‐</w:t>
      </w:r>
      <w:r>
        <w:rPr>
          <w:rFonts w:cs="Times New Roman"/>
        </w:rPr>
        <w:t>offs and transitions out of the fire trap in an Australian savanna. Austral Ecology 37:644–657.</w:t>
      </w:r>
    </w:p>
    <w:p w14:paraId="382A4A11"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Worbes, M. 1995. How to measure growth dynamics in tropical trees a review. IAWA journal 16:337–351.</w:t>
      </w:r>
    </w:p>
    <w:p w14:paraId="49685115"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Worbes, M. 1999. Growth of trees from Namibia–a dendrochronological study. Namibia-Finland Forestry Project.</w:t>
      </w:r>
    </w:p>
    <w:p w14:paraId="6E879C66" w14:textId="71E5B2BD" w:rsidR="00DD34D3" w:rsidRPr="00DD34D3" w:rsidRDefault="003922A4"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pPr>
      <w:r>
        <w:fldChar w:fldCharType="end"/>
      </w:r>
    </w:p>
    <w:sectPr w:rsidR="00DD34D3" w:rsidRPr="00DD34D3" w:rsidSect="00404758">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Holdo, Ricardo M." w:date="2015-05-14T15:06:00Z" w:initials="HRM">
    <w:p w14:paraId="7475A6A0" w14:textId="06DAF306" w:rsidR="001F4FC0" w:rsidRDefault="001F4FC0">
      <w:pPr>
        <w:pStyle w:val="CommentText"/>
      </w:pPr>
      <w:r>
        <w:rPr>
          <w:rStyle w:val="CommentReference"/>
        </w:rPr>
        <w:annotationRef/>
      </w:r>
      <w:r>
        <w:t>Daniel, an idea: it might be cool to ask the question: to what extent would tree growth need to increase with MAR to offset the effects of frequency and “level” out the escape vs. MAR relationship.</w:t>
      </w:r>
    </w:p>
  </w:comment>
  <w:comment w:id="3" w:author="Holdo, Ricardo M." w:date="2015-05-14T15:04:00Z" w:initials="HRM">
    <w:p w14:paraId="29B29F48" w14:textId="0EF6B07D" w:rsidR="001900FA" w:rsidRDefault="001900FA">
      <w:pPr>
        <w:pStyle w:val="CommentText"/>
      </w:pPr>
      <w:r>
        <w:rPr>
          <w:rStyle w:val="CommentReference"/>
        </w:rPr>
        <w:annotationRef/>
      </w:r>
      <w:r>
        <w:t>Coexistence between what and what?</w:t>
      </w:r>
    </w:p>
  </w:comment>
  <w:comment w:id="4" w:author="Holdo, Ricardo M." w:date="2015-05-14T15:04:00Z" w:initials="HRM">
    <w:p w14:paraId="28DD5E37" w14:textId="3494EB17" w:rsidR="001900FA" w:rsidRDefault="001900FA">
      <w:pPr>
        <w:pStyle w:val="CommentText"/>
      </w:pPr>
      <w:r>
        <w:rPr>
          <w:rStyle w:val="CommentReference"/>
        </w:rPr>
        <w:annotationRef/>
      </w:r>
      <w:r>
        <w:t>Try to lead off with your key question in the very first paragraph. What is this paper about?</w:t>
      </w:r>
    </w:p>
  </w:comment>
  <w:comment w:id="5" w:author="Holdo, Ricardo M." w:date="2015-05-14T15:04:00Z" w:initials="HRM">
    <w:p w14:paraId="500B9C35" w14:textId="2D53EEB8" w:rsidR="001900FA" w:rsidRDefault="001900FA">
      <w:pPr>
        <w:pStyle w:val="CommentText"/>
      </w:pPr>
      <w:r>
        <w:rPr>
          <w:rStyle w:val="CommentReference"/>
        </w:rPr>
        <w:annotationRef/>
      </w:r>
      <w:r>
        <w:t>I think you can write a solid paper without getting into the whole savanna problem thing. Not your fault, but I feel that every paper I read about savannas says this, including some of mine. I think you should go more directly to fire, and how it has been argued repeatedly that fire is more important as a force structuring savannas at the mesic end of the rainfall gradient.</w:t>
      </w:r>
    </w:p>
  </w:comment>
  <w:comment w:id="8" w:author="Holdo, Ricardo M." w:date="2015-05-14T15:04:00Z" w:initials="HRM">
    <w:p w14:paraId="18D3413D" w14:textId="27A2174E" w:rsidR="001900FA" w:rsidRDefault="001900FA">
      <w:pPr>
        <w:pStyle w:val="CommentText"/>
      </w:pPr>
      <w:r>
        <w:rPr>
          <w:rStyle w:val="CommentReference"/>
        </w:rPr>
        <w:annotationRef/>
      </w:r>
      <w:r>
        <w:t>I think for intensity at least it more something that is assumed than known. There are not that many studies that report intensity across rainfall gradients, and one could argue that fuels are wetter at the mesic end.</w:t>
      </w:r>
    </w:p>
  </w:comment>
  <w:comment w:id="9" w:author="Holdo, Ricardo M." w:date="2015-05-14T15:04:00Z" w:initials="HRM">
    <w:p w14:paraId="17160795" w14:textId="4982F1C5" w:rsidR="001900FA" w:rsidRDefault="001900FA">
      <w:pPr>
        <w:pStyle w:val="CommentText"/>
      </w:pPr>
      <w:r>
        <w:rPr>
          <w:rStyle w:val="CommentReference"/>
        </w:rPr>
        <w:annotationRef/>
      </w:r>
      <w:r>
        <w:t>Maybe say annual precipitation or average precipitation</w:t>
      </w:r>
    </w:p>
  </w:comment>
  <w:comment w:id="10" w:author="Holdo, Ricardo M." w:date="2015-05-14T15:04:00Z" w:initials="HRM">
    <w:p w14:paraId="1064DD16" w14:textId="0A1D0A05" w:rsidR="001900FA" w:rsidRDefault="001900FA">
      <w:pPr>
        <w:pStyle w:val="CommentText"/>
      </w:pPr>
      <w:r>
        <w:rPr>
          <w:rStyle w:val="CommentReference"/>
        </w:rPr>
        <w:annotationRef/>
      </w:r>
      <w:r>
        <w:t>Why decreased herbivore pressure?</w:t>
      </w:r>
    </w:p>
  </w:comment>
  <w:comment w:id="11" w:author="Holdo, Ricardo M." w:date="2015-05-14T15:04:00Z" w:initials="HRM">
    <w:p w14:paraId="3F81E8F6" w14:textId="22EA548B" w:rsidR="001900FA" w:rsidRDefault="001900FA">
      <w:pPr>
        <w:pStyle w:val="CommentText"/>
      </w:pPr>
      <w:r>
        <w:rPr>
          <w:rStyle w:val="CommentReference"/>
        </w:rPr>
        <w:annotationRef/>
      </w:r>
      <w:r>
        <w:t>The Scanlon paper is mainly about water, I think the fire aspects were kind of hand-wavy. Have you come across this paper:</w:t>
      </w:r>
      <w:r w:rsidRPr="00800F11">
        <w:t xml:space="preserve"> </w:t>
      </w:r>
      <w:proofErr w:type="spellStart"/>
      <w:r w:rsidRPr="00800F11">
        <w:t>Stronach</w:t>
      </w:r>
      <w:proofErr w:type="spellEnd"/>
      <w:r w:rsidRPr="00800F11">
        <w:t>, N. R. H. and S. J. McNaughton. 1989. Grassland fire dynamics in the Serengeti ecosystem, and a potential method of retrospectively estimating fire energy. Journal of Applied Ecology 26:1025-1033.</w:t>
      </w:r>
    </w:p>
  </w:comment>
  <w:comment w:id="12" w:author="Holdo, Ricardo M." w:date="2015-05-14T15:04:00Z" w:initials="HRM">
    <w:p w14:paraId="5830B2A8" w14:textId="75623143" w:rsidR="001900FA" w:rsidRDefault="001900FA">
      <w:pPr>
        <w:pStyle w:val="CommentText"/>
      </w:pPr>
      <w:r>
        <w:rPr>
          <w:rStyle w:val="CommentReference"/>
        </w:rPr>
        <w:annotationRef/>
      </w:r>
      <w:r>
        <w:t xml:space="preserve">Hmm, I don’t know, this sentence seems contradictory. I see that you are relying a lot on </w:t>
      </w:r>
      <w:proofErr w:type="spellStart"/>
      <w:r>
        <w:t>Govender</w:t>
      </w:r>
      <w:proofErr w:type="spellEnd"/>
      <w:r>
        <w:t xml:space="preserve"> et al. 2006. Other sources?</w:t>
      </w:r>
    </w:p>
  </w:comment>
  <w:comment w:id="17" w:author="Holdo, Ricardo M." w:date="2015-05-14T15:04:00Z" w:initials="HRM">
    <w:p w14:paraId="6F3C568E" w14:textId="70E7456C" w:rsidR="001900FA" w:rsidRDefault="001900FA">
      <w:pPr>
        <w:pStyle w:val="CommentText"/>
      </w:pPr>
      <w:r>
        <w:rPr>
          <w:rStyle w:val="CommentReference"/>
        </w:rPr>
        <w:annotationRef/>
      </w:r>
      <w:r>
        <w:t>Daniel, I feel that all the key elements are there, but the buildup takes a while. I think it would be better if you flipped things a bit, and start out explaining what the fire trap is, and that fact that, although everybody says that fire is more important at the wet end of the spectrum, nobody has shown how the probability of escape varies with rainfall. THEN you can review some of the lit on growth frequency and intensity.</w:t>
      </w:r>
    </w:p>
  </w:comment>
  <w:comment w:id="18" w:author="Holdo, Ricardo M." w:date="2015-05-14T15:04:00Z" w:initials="HRM">
    <w:p w14:paraId="735F3771" w14:textId="75FAA77D" w:rsidR="001900FA" w:rsidRDefault="001900FA">
      <w:pPr>
        <w:pStyle w:val="CommentText"/>
      </w:pPr>
      <w:r>
        <w:rPr>
          <w:rStyle w:val="CommentReference"/>
        </w:rPr>
        <w:annotationRef/>
      </w:r>
      <w:r>
        <w:t>I’m not clear on the scenarios. I thought you were putting the three processes together to see if the data back up the hypothesis that escape decreases with rainfall.</w:t>
      </w:r>
    </w:p>
  </w:comment>
  <w:comment w:id="20" w:author="Holdo, Ricardo M." w:date="2015-05-14T15:04:00Z" w:initials="HRM">
    <w:p w14:paraId="2BF85AED" w14:textId="2CDC6012" w:rsidR="001900FA" w:rsidRDefault="001900FA">
      <w:pPr>
        <w:pStyle w:val="CommentText"/>
      </w:pPr>
      <w:r>
        <w:rPr>
          <w:rStyle w:val="CommentReference"/>
        </w:rPr>
        <w:annotationRef/>
      </w:r>
      <w:r>
        <w:t>Why?</w:t>
      </w:r>
    </w:p>
  </w:comment>
  <w:comment w:id="41" w:author="Holdo, Ricardo M." w:date="2015-05-14T15:04:00Z" w:initials="HRM">
    <w:p w14:paraId="1BB22214" w14:textId="6400698A" w:rsidR="001900FA" w:rsidRDefault="001900FA">
      <w:pPr>
        <w:pStyle w:val="CommentText"/>
      </w:pPr>
      <w:r>
        <w:rPr>
          <w:rStyle w:val="CommentReference"/>
        </w:rPr>
        <w:annotationRef/>
      </w:r>
      <w:r>
        <w:t>Right? How is it assigned? Do you have a uniform distribution of MAR values between 400 and 900?</w:t>
      </w:r>
    </w:p>
  </w:comment>
  <w:comment w:id="39" w:author="Holdo, Ricardo M." w:date="2015-05-14T15:04:00Z" w:initials="HRM">
    <w:p w14:paraId="3DED6829" w14:textId="0586EE05" w:rsidR="001900FA" w:rsidRDefault="001900FA">
      <w:pPr>
        <w:pStyle w:val="CommentText"/>
      </w:pPr>
      <w:r>
        <w:rPr>
          <w:rStyle w:val="CommentReference"/>
        </w:rPr>
        <w:annotationRef/>
      </w:r>
      <w:r>
        <w:t>This needs work. I think you need to back up a bit and start by saying that the model simulates three things as a function of MAR; growth, fire frequency, and fire intensity. Explain that the model is stochastic, and that the functions for growth, frequency and intensity are simple estimators fitted to data.</w:t>
      </w:r>
    </w:p>
  </w:comment>
  <w:comment w:id="44" w:author="Holdo, Ricardo M." w:date="2015-05-14T15:04:00Z" w:initials="HRM">
    <w:p w14:paraId="49131874" w14:textId="53692D0F" w:rsidR="001900FA" w:rsidRDefault="001900FA">
      <w:pPr>
        <w:pStyle w:val="CommentText"/>
      </w:pPr>
      <w:r>
        <w:rPr>
          <w:rStyle w:val="CommentReference"/>
        </w:rPr>
        <w:annotationRef/>
      </w:r>
      <w:r>
        <w:t>Why not just sample from a distribution of fire frequencies?</w:t>
      </w:r>
    </w:p>
  </w:comment>
  <w:comment w:id="56" w:author="Holdo, Ricardo M." w:date="2015-05-14T15:04:00Z" w:initials="HRM">
    <w:p w14:paraId="13BA5EB0" w14:textId="49AFDE96" w:rsidR="004821F3" w:rsidRDefault="004821F3">
      <w:pPr>
        <w:pStyle w:val="CommentText"/>
      </w:pPr>
      <w:r>
        <w:rPr>
          <w:rStyle w:val="CommentReference"/>
        </w:rPr>
        <w:annotationRef/>
      </w:r>
      <w:r>
        <w:t>This should be a lower-level heading than Model Description.</w:t>
      </w:r>
    </w:p>
  </w:comment>
  <w:comment w:id="60" w:author="Holdo, Ricardo M." w:date="2015-05-14T15:04:00Z" w:initials="HRM">
    <w:p w14:paraId="70FC3A5F" w14:textId="7AFB01F8" w:rsidR="001900FA" w:rsidRDefault="001900FA">
      <w:pPr>
        <w:pStyle w:val="CommentText"/>
      </w:pPr>
      <w:r>
        <w:rPr>
          <w:rStyle w:val="CommentReference"/>
        </w:rPr>
        <w:annotationRef/>
      </w:r>
      <w:r w:rsidR="00021D08">
        <w:t>Maybe give an overview of the full model before you get into the specifics of the growth scenarios.</w:t>
      </w:r>
      <w:r w:rsidR="004821F3">
        <w:t xml:space="preserve"> It is often useful to explain the model and give the equations, and then put the parameter estimation/data at the end.</w:t>
      </w:r>
    </w:p>
  </w:comment>
  <w:comment w:id="61" w:author="Holdo, Ricardo M." w:date="2015-05-14T15:04:00Z" w:initials="HRM">
    <w:p w14:paraId="42808797" w14:textId="431E43E0" w:rsidR="00021D08" w:rsidRDefault="00021D08">
      <w:pPr>
        <w:pStyle w:val="CommentText"/>
      </w:pPr>
      <w:r>
        <w:rPr>
          <w:rStyle w:val="CommentReference"/>
        </w:rPr>
        <w:annotationRef/>
      </w:r>
      <w:r>
        <w:t xml:space="preserve">But why? I never would have imagined a negative relationship. I would pitch this differently (the way it happened): we looked for data that gave growth vs. rainfall and happened to discover that such relationships can be negative (e.g., </w:t>
      </w:r>
      <w:proofErr w:type="spellStart"/>
      <w:r>
        <w:t>mopani</w:t>
      </w:r>
      <w:proofErr w:type="spellEnd"/>
      <w:r>
        <w:t>).</w:t>
      </w:r>
    </w:p>
  </w:comment>
  <w:comment w:id="62" w:author="Holdo, Ricardo M." w:date="2015-05-14T15:04:00Z" w:initials="HRM">
    <w:p w14:paraId="7B1EB88C" w14:textId="43657463" w:rsidR="00021D08" w:rsidRDefault="00021D08">
      <w:pPr>
        <w:pStyle w:val="CommentText"/>
      </w:pPr>
      <w:r>
        <w:rPr>
          <w:rStyle w:val="CommentReference"/>
        </w:rPr>
        <w:annotationRef/>
      </w:r>
      <w:r>
        <w:t>Hmm, I think this was more Monday quarterbacking that a priori hypothesis.</w:t>
      </w:r>
    </w:p>
  </w:comment>
  <w:comment w:id="78" w:author="Holdo, Ricardo M." w:date="2015-05-14T15:04:00Z" w:initials="HRM">
    <w:p w14:paraId="2A54E80B" w14:textId="0E7DDF6D" w:rsidR="00021D08" w:rsidRDefault="00021D08">
      <w:pPr>
        <w:pStyle w:val="CommentText"/>
      </w:pPr>
      <w:r>
        <w:rPr>
          <w:rStyle w:val="CommentReference"/>
        </w:rPr>
        <w:annotationRef/>
      </w:r>
      <w:r>
        <w:t>I don’t understand why you need this equation. Earlier you said that Higgins gives increments in units of height already.</w:t>
      </w:r>
    </w:p>
  </w:comment>
  <w:comment w:id="89" w:author="Holdo, Ricardo M." w:date="2015-05-14T15:04:00Z" w:initials="HRM">
    <w:p w14:paraId="00320BED" w14:textId="72B051C5" w:rsidR="00021D08" w:rsidRDefault="00021D08">
      <w:pPr>
        <w:pStyle w:val="CommentText"/>
      </w:pPr>
      <w:r>
        <w:rPr>
          <w:rStyle w:val="CommentReference"/>
        </w:rPr>
        <w:annotationRef/>
      </w:r>
      <w:r>
        <w:t>Diameter?</w:t>
      </w:r>
    </w:p>
  </w:comment>
  <w:comment w:id="90" w:author="Holdo, Ricardo M." w:date="2015-05-14T15:04:00Z" w:initials="HRM">
    <w:p w14:paraId="713DF131" w14:textId="3A139E72" w:rsidR="00021D08" w:rsidRDefault="00021D08">
      <w:pPr>
        <w:pStyle w:val="CommentText"/>
      </w:pPr>
      <w:r>
        <w:rPr>
          <w:rStyle w:val="CommentReference"/>
        </w:rPr>
        <w:annotationRef/>
      </w:r>
      <w:r>
        <w:t xml:space="preserve">This seems arbitrary and not very tall. What is </w:t>
      </w:r>
      <w:proofErr w:type="spellStart"/>
      <w:r>
        <w:t>hmax</w:t>
      </w:r>
      <w:proofErr w:type="spellEnd"/>
      <w:r>
        <w:t xml:space="preserve"> increases with MAR?</w:t>
      </w:r>
    </w:p>
  </w:comment>
  <w:comment w:id="101" w:author="Holdo, Ricardo M." w:date="2015-05-14T15:04:00Z" w:initials="HRM">
    <w:p w14:paraId="004AAAE5" w14:textId="2484705A" w:rsidR="004821F3" w:rsidRDefault="004821F3">
      <w:pPr>
        <w:pStyle w:val="CommentText"/>
      </w:pPr>
      <w:r>
        <w:rPr>
          <w:rStyle w:val="CommentReference"/>
        </w:rPr>
        <w:annotationRef/>
      </w:r>
      <w:r>
        <w:t>Maybe abbreviate to KNP</w:t>
      </w:r>
    </w:p>
  </w:comment>
  <w:comment w:id="102" w:author="Holdo, Ricardo M." w:date="2015-05-14T15:04:00Z" w:initials="HRM">
    <w:p w14:paraId="07D6E485" w14:textId="39D30914" w:rsidR="004821F3" w:rsidRDefault="004821F3">
      <w:pPr>
        <w:pStyle w:val="CommentText"/>
      </w:pPr>
      <w:r>
        <w:rPr>
          <w:rStyle w:val="CommentReference"/>
        </w:rPr>
        <w:annotationRef/>
      </w:r>
      <w:r>
        <w:t>Selected as opposed to what?</w:t>
      </w:r>
    </w:p>
  </w:comment>
  <w:comment w:id="103" w:author="Holdo, Ricardo M." w:date="2015-05-14T15:04:00Z" w:initials="HRM">
    <w:p w14:paraId="70102838" w14:textId="74F740A5" w:rsidR="004821F3" w:rsidRDefault="004821F3">
      <w:pPr>
        <w:pStyle w:val="CommentText"/>
      </w:pPr>
      <w:r>
        <w:rPr>
          <w:rStyle w:val="CommentReference"/>
        </w:rPr>
        <w:annotationRef/>
      </w:r>
      <w:r>
        <w:t xml:space="preserve">This I’m not clear on. Why the 95% confidence interval? The way I would do it is to fit the relationship, and then use the resulting shape and scale values to generate simulated values with </w:t>
      </w:r>
      <w:proofErr w:type="spellStart"/>
      <w:r>
        <w:t>rgamma</w:t>
      </w:r>
      <w:proofErr w:type="spellEnd"/>
      <w:r>
        <w:t>.</w:t>
      </w:r>
    </w:p>
  </w:comment>
  <w:comment w:id="107" w:author="Holdo, Ricardo M." w:date="2015-05-14T15:04:00Z" w:initials="HRM">
    <w:p w14:paraId="2AB7ACB7" w14:textId="14C34071" w:rsidR="004821F3" w:rsidRDefault="004821F3">
      <w:pPr>
        <w:pStyle w:val="CommentText"/>
      </w:pPr>
      <w:r>
        <w:rPr>
          <w:rStyle w:val="CommentReference"/>
        </w:rPr>
        <w:annotationRef/>
      </w:r>
      <w:r>
        <w:t>I think right at the beginning you could say that for all three variables (growth, frequency and intensity), you fit both MAR and intercept models, and the intercept models were used in the subsequent analysis under the assumption of “no rainfall effect”.</w:t>
      </w:r>
    </w:p>
  </w:comment>
  <w:comment w:id="144" w:author="Holdo, Ricardo M." w:date="2015-05-14T15:04:00Z" w:initials="HRM">
    <w:p w14:paraId="262538B1" w14:textId="03DE0986" w:rsidR="007A3F62" w:rsidRDefault="007A3F62">
      <w:pPr>
        <w:pStyle w:val="CommentText"/>
      </w:pPr>
      <w:r>
        <w:rPr>
          <w:rStyle w:val="CommentReference"/>
        </w:rPr>
        <w:annotationRef/>
      </w:r>
      <w:r>
        <w:t>What is M?</w:t>
      </w:r>
    </w:p>
  </w:comment>
  <w:comment w:id="149" w:author="Holdo, Ricardo M." w:date="2015-05-14T15:04:00Z" w:initials="HRM">
    <w:p w14:paraId="782015D8" w14:textId="61756498" w:rsidR="007A3F62" w:rsidRDefault="007A3F62">
      <w:pPr>
        <w:pStyle w:val="CommentText"/>
      </w:pPr>
      <w:r>
        <w:rPr>
          <w:rStyle w:val="CommentReference"/>
        </w:rPr>
        <w:annotationRef/>
      </w:r>
      <w:r>
        <w:t xml:space="preserve">I think you mean 3. You need to justify this height. Does </w:t>
      </w:r>
      <w:proofErr w:type="spellStart"/>
      <w:r>
        <w:t>topkill</w:t>
      </w:r>
      <w:proofErr w:type="spellEnd"/>
      <w:r>
        <w:t xml:space="preserve"> basically go to zero above this? It might be good to have two escape heights, like 3 and 6.</w:t>
      </w:r>
    </w:p>
  </w:comment>
  <w:comment w:id="158" w:author="Holdo, Ricardo M." w:date="2015-05-14T15:04:00Z" w:initials="HRM">
    <w:p w14:paraId="023546C8" w14:textId="51C920D6" w:rsidR="007A3F62" w:rsidRDefault="007A3F62">
      <w:pPr>
        <w:pStyle w:val="CommentText"/>
      </w:pPr>
      <w:r>
        <w:rPr>
          <w:rStyle w:val="CommentReference"/>
        </w:rPr>
        <w:annotationRef/>
      </w:r>
      <w:r>
        <w:t>How long did the model run for? The trees never die, so if you run the model long enough, everybody will eventually escape. So the escape curve will change depending on the number of years you run the model. You should check this. Your results may be a surface of escape as function of time and MAR than just a bivariate relationship.</w:t>
      </w:r>
    </w:p>
  </w:comment>
  <w:comment w:id="163" w:author="Holdo, Ricardo M." w:date="2015-05-14T15:04:00Z" w:initials="HRM">
    <w:p w14:paraId="563535D3" w14:textId="163E511D" w:rsidR="007A3F62" w:rsidRDefault="007A3F62">
      <w:pPr>
        <w:pStyle w:val="CommentText"/>
      </w:pPr>
      <w:r>
        <w:rPr>
          <w:rStyle w:val="CommentReference"/>
        </w:rPr>
        <w:annotationRef/>
      </w:r>
      <w:r>
        <w:t>Sensitivity is not really the right word here, we need to think of another. A modeler reviewer will pounce on this.</w:t>
      </w:r>
    </w:p>
  </w:comment>
  <w:comment w:id="187" w:author="Holdo, Ricardo M." w:date="2015-05-14T15:04:00Z" w:initials="HRM">
    <w:p w14:paraId="01EBAE8C" w14:textId="49A2E94E" w:rsidR="00033F75" w:rsidRDefault="00033F75">
      <w:pPr>
        <w:pStyle w:val="CommentText"/>
      </w:pPr>
      <w:r>
        <w:rPr>
          <w:rStyle w:val="CommentReference"/>
        </w:rPr>
        <w:annotationRef/>
      </w:r>
      <w:r>
        <w:t>This repeats what you have in methods</w:t>
      </w:r>
    </w:p>
  </w:comment>
  <w:comment w:id="192" w:author="Holdo, Ricardo M." w:date="2015-05-14T15:04:00Z" w:initials="HRM">
    <w:p w14:paraId="1967AC8A" w14:textId="3AE71D07" w:rsidR="00033F75" w:rsidRDefault="00033F75">
      <w:pPr>
        <w:pStyle w:val="CommentText"/>
      </w:pPr>
      <w:r>
        <w:rPr>
          <w:rStyle w:val="CommentReference"/>
        </w:rPr>
        <w:annotationRef/>
      </w:r>
      <w:r>
        <w:t>A Gamma distribution provided a good fit, or a better fit than other distributions.</w:t>
      </w:r>
    </w:p>
  </w:comment>
  <w:comment w:id="196" w:author="Holdo, Ricardo M." w:date="2015-05-14T15:04:00Z" w:initials="HRM">
    <w:p w14:paraId="4AF7AA79" w14:textId="18A8182A" w:rsidR="00033F75" w:rsidRDefault="00033F75">
      <w:pPr>
        <w:pStyle w:val="CommentText"/>
      </w:pPr>
      <w:r>
        <w:rPr>
          <w:rStyle w:val="CommentReference"/>
        </w:rPr>
        <w:annotationRef/>
      </w:r>
      <w:r>
        <w:t>And the relationship was positive.</w:t>
      </w:r>
    </w:p>
  </w:comment>
  <w:comment w:id="197" w:author="Holdo, Ricardo M." w:date="2015-05-14T15:04:00Z" w:initials="HRM">
    <w:p w14:paraId="03B3C7AC" w14:textId="48454DC6" w:rsidR="00033F75" w:rsidRDefault="00033F75">
      <w:pPr>
        <w:pStyle w:val="CommentText"/>
      </w:pPr>
      <w:r>
        <w:rPr>
          <w:rStyle w:val="CommentReference"/>
        </w:rPr>
        <w:annotationRef/>
      </w:r>
      <w:r>
        <w:t>Getting ahead of yourself. What about the main results, i.e., escape as a function of MAR?</w:t>
      </w:r>
    </w:p>
  </w:comment>
  <w:comment w:id="199" w:author="Holdo, Ricardo M." w:date="2015-05-14T15:04:00Z" w:initials="HRM">
    <w:p w14:paraId="25C57B19" w14:textId="1EFD41E9" w:rsidR="00033F75" w:rsidRDefault="00033F75">
      <w:pPr>
        <w:pStyle w:val="CommentText"/>
      </w:pPr>
      <w:r>
        <w:rPr>
          <w:rStyle w:val="CommentReference"/>
        </w:rPr>
        <w:annotationRef/>
      </w:r>
      <w:r>
        <w:t>In Methods already</w:t>
      </w:r>
    </w:p>
  </w:comment>
  <w:comment w:id="200" w:author="Holdo, Ricardo M." w:date="2015-05-14T15:04:00Z" w:initials="HRM">
    <w:p w14:paraId="74D64382" w14:textId="2213A448" w:rsidR="00033F75" w:rsidRDefault="00033F75">
      <w:pPr>
        <w:pStyle w:val="CommentText"/>
      </w:pPr>
      <w:r>
        <w:rPr>
          <w:rStyle w:val="CommentReference"/>
        </w:rPr>
        <w:annotationRef/>
      </w:r>
      <w:r>
        <w:t>Not sure what you mean by “also”. I thought escape IS the metric.</w:t>
      </w:r>
    </w:p>
  </w:comment>
  <w:comment w:id="203" w:author="Daniel Godwin" w:date="2015-05-14T15:04:00Z" w:initials="DG">
    <w:p w14:paraId="2153DAF6" w14:textId="14337DA8" w:rsidR="001900FA" w:rsidRDefault="001900FA">
      <w:pPr>
        <w:pStyle w:val="CommentText"/>
      </w:pPr>
      <w:r>
        <w:rPr>
          <w:rStyle w:val="CommentReference"/>
        </w:rPr>
        <w:annotationRef/>
      </w:r>
      <w:r>
        <w:t>Should I offer her co-authorship?</w:t>
      </w:r>
    </w:p>
  </w:comment>
  <w:comment w:id="205" w:author="Holdo, Ricardo M." w:date="2015-05-14T15:04:00Z" w:initials="HRM">
    <w:p w14:paraId="4CBB3748" w14:textId="752707B6" w:rsidR="00033F75" w:rsidRDefault="00033F75">
      <w:pPr>
        <w:pStyle w:val="CommentText"/>
      </w:pPr>
      <w:r>
        <w:rPr>
          <w:rStyle w:val="CommentReference"/>
        </w:rPr>
        <w:annotationRef/>
      </w:r>
      <w:r>
        <w:t>Appendix material</w:t>
      </w:r>
    </w:p>
  </w:comment>
  <w:comment w:id="210" w:author="Holdo, Ricardo M." w:date="2015-05-14T15:04:00Z" w:initials="HRM">
    <w:p w14:paraId="676C28DC" w14:textId="638F0F99" w:rsidR="00993C6E" w:rsidRDefault="00993C6E">
      <w:pPr>
        <w:pStyle w:val="CommentText"/>
      </w:pPr>
      <w:r>
        <w:rPr>
          <w:rStyle w:val="CommentReference"/>
        </w:rPr>
        <w:annotationRef/>
      </w:r>
      <w:r>
        <w:t>Maybe sort from low to high</w:t>
      </w:r>
    </w:p>
  </w:comment>
  <w:comment w:id="217" w:author="Holdo, Ricardo M." w:date="2015-05-14T15:04:00Z" w:initials="HRM">
    <w:p w14:paraId="755FBE82" w14:textId="2B93FD60" w:rsidR="00033F75" w:rsidRDefault="00033F75">
      <w:pPr>
        <w:pStyle w:val="CommentText"/>
      </w:pPr>
      <w:r>
        <w:rPr>
          <w:rStyle w:val="CommentReference"/>
        </w:rPr>
        <w:annotationRef/>
      </w:r>
      <w:r>
        <w:t>Do they all give diameter increments? If so</w:t>
      </w:r>
      <w:r w:rsidR="00993C6E">
        <w:t>, you don’t need to say in methods that conversions were made where necessary.</w:t>
      </w:r>
    </w:p>
  </w:comment>
  <w:comment w:id="227" w:author="Holdo, Ricardo M." w:date="2015-05-14T15:04:00Z" w:initials="HRM">
    <w:p w14:paraId="02563D7F" w14:textId="3BA599F5" w:rsidR="00993C6E" w:rsidRDefault="00993C6E">
      <w:pPr>
        <w:pStyle w:val="CommentText"/>
      </w:pPr>
      <w:r>
        <w:rPr>
          <w:rStyle w:val="CommentReference"/>
        </w:rPr>
        <w:annotationRef/>
      </w:r>
      <w:r>
        <w:t xml:space="preserve">This seems like a lot for a </w:t>
      </w:r>
      <w:proofErr w:type="spellStart"/>
      <w:r>
        <w:t>mopani</w:t>
      </w:r>
      <w:proofErr w:type="spellEnd"/>
      <w:r>
        <w:t xml:space="preserve">. On average they grow 2 mm a year. Does that really translate to 70 cm? Just checking. In Fig. 3 below, </w:t>
      </w:r>
      <w:proofErr w:type="spellStart"/>
      <w:r>
        <w:t>mopani</w:t>
      </w:r>
      <w:proofErr w:type="spellEnd"/>
      <w:r>
        <w:t xml:space="preserve"> outgrows the average tree in the 400-800 mm range. I know this is not the case. It is a slow-growing species.</w:t>
      </w:r>
    </w:p>
  </w:comment>
  <w:comment w:id="310" w:author="Holdo, Ricardo M." w:date="2015-05-14T15:04:00Z" w:initials="HRM">
    <w:p w14:paraId="6CCA6B4A" w14:textId="2C82FA48" w:rsidR="00993C6E" w:rsidRDefault="00993C6E">
      <w:pPr>
        <w:pStyle w:val="CommentText"/>
      </w:pPr>
      <w:r>
        <w:rPr>
          <w:rStyle w:val="CommentReference"/>
        </w:rPr>
        <w:annotationRef/>
      </w:r>
      <w:r w:rsidR="005C1C08">
        <w:t>I think this can just go in the text.</w:t>
      </w:r>
    </w:p>
  </w:comment>
  <w:comment w:id="312" w:author="Holdo, Ricardo M." w:date="2015-05-14T15:04:00Z" w:initials="HRM">
    <w:p w14:paraId="7D81239E" w14:textId="5E40559D" w:rsidR="00993C6E" w:rsidRDefault="00993C6E">
      <w:pPr>
        <w:pStyle w:val="CommentText"/>
      </w:pPr>
      <w:r>
        <w:rPr>
          <w:rStyle w:val="CommentReference"/>
        </w:rPr>
        <w:annotationRef/>
      </w:r>
      <w:r w:rsidR="005C1C08">
        <w:t>No need to have both a figure and table with the same info.</w:t>
      </w:r>
    </w:p>
  </w:comment>
  <w:comment w:id="313" w:author="Holdo, Ricardo M." w:date="2015-05-14T15:04:00Z" w:initials="HRM">
    <w:p w14:paraId="0CC2082F" w14:textId="0AC0AF18" w:rsidR="00993C6E" w:rsidRDefault="00993C6E">
      <w:pPr>
        <w:pStyle w:val="CommentText"/>
      </w:pPr>
      <w:r>
        <w:rPr>
          <w:rStyle w:val="CommentReference"/>
        </w:rPr>
        <w:annotationRef/>
      </w:r>
      <w:r w:rsidR="005C1C08">
        <w:t>I think 900 is a high for Kruger. The max is nearer 800.</w:t>
      </w:r>
    </w:p>
  </w:comment>
  <w:comment w:id="334" w:author="Holdo, Ricardo M." w:date="2015-05-14T15:04:00Z" w:initials="HRM">
    <w:p w14:paraId="469EB392" w14:textId="5FDC7C90" w:rsidR="00DA63D4" w:rsidRDefault="00DA63D4">
      <w:pPr>
        <w:pStyle w:val="CommentText"/>
      </w:pPr>
      <w:r>
        <w:rPr>
          <w:rStyle w:val="CommentReference"/>
        </w:rPr>
        <w:annotationRef/>
      </w:r>
      <w:r>
        <w:t>This data set is a sad state of affairs. It basically says that there is a single point within the Kruger inference space. Is this really all the growth data out there?</w:t>
      </w:r>
    </w:p>
  </w:comment>
  <w:comment w:id="335" w:author="Daniel Godwin" w:date="2015-05-14T15:04:00Z" w:initials="DG">
    <w:p w14:paraId="0A40851D" w14:textId="17B7A30F" w:rsidR="001900FA" w:rsidRDefault="001900FA">
      <w:pPr>
        <w:pStyle w:val="CommentText"/>
      </w:pPr>
      <w:r>
        <w:rPr>
          <w:rStyle w:val="CommentReference"/>
        </w:rPr>
        <w:annotationRef/>
      </w:r>
      <w:r>
        <w:t>Thoughts on this one? I could leave it out. It shows that our modeling efforts effectively recover the distributions.</w:t>
      </w:r>
    </w:p>
  </w:comment>
  <w:comment w:id="336" w:author="Holdo, Ricardo M." w:date="2015-05-14T15:04:00Z" w:initials="HRM">
    <w:p w14:paraId="11CF634D" w14:textId="014C21B5" w:rsidR="00993C6E" w:rsidRDefault="00993C6E">
      <w:pPr>
        <w:pStyle w:val="CommentText"/>
      </w:pPr>
      <w:r>
        <w:rPr>
          <w:rStyle w:val="CommentReference"/>
        </w:rPr>
        <w:annotationRef/>
      </w:r>
      <w:r>
        <w:t xml:space="preserve">I would remove it and replace it </w:t>
      </w:r>
      <w:r w:rsidR="00DA63D4">
        <w:t>with a figure like Fig. 4, with intensity vs. MAR. In fact, I would group all the “data” figures into one figure as separate panels.</w:t>
      </w:r>
    </w:p>
  </w:comment>
  <w:comment w:id="337" w:author="Holdo, Ricardo M." w:date="2015-05-14T15:04:00Z" w:initials="HRM">
    <w:p w14:paraId="7AB90B6B" w14:textId="46DF3430" w:rsidR="00DA63D4" w:rsidRDefault="00DA63D4">
      <w:pPr>
        <w:pStyle w:val="CommentText"/>
      </w:pPr>
      <w:r>
        <w:rPr>
          <w:rStyle w:val="CommentReference"/>
        </w:rPr>
        <w:annotationRef/>
      </w:r>
      <w:r>
        <w:t>What are the units? How come you have lines and not points, given that values are for rainfall bins?</w:t>
      </w:r>
    </w:p>
  </w:comment>
  <w:comment w:id="338" w:author="Holdo, Ricardo M." w:date="2015-05-14T15:04:00Z" w:initials="HRM">
    <w:p w14:paraId="0B0C67D9" w14:textId="7FBCE048" w:rsidR="00DA63D4" w:rsidRDefault="00DA63D4">
      <w:pPr>
        <w:pStyle w:val="CommentText"/>
      </w:pPr>
      <w:r>
        <w:rPr>
          <w:rStyle w:val="CommentReference"/>
        </w:rPr>
        <w:annotationRef/>
      </w:r>
      <w:r>
        <w:t>This is the main result of the paper. You need to flesh it out separately and put it before figure 6.</w:t>
      </w:r>
    </w:p>
  </w:comment>
  <w:comment w:id="339" w:author="Holdo, Ricardo M." w:date="2015-05-14T15:08:00Z" w:initials="HRM">
    <w:p w14:paraId="18A9E288" w14:textId="77777777" w:rsidR="00DA63D4" w:rsidRDefault="00DA63D4">
      <w:pPr>
        <w:pStyle w:val="CommentText"/>
      </w:pPr>
      <w:r>
        <w:rPr>
          <w:rStyle w:val="CommentReference"/>
        </w:rPr>
        <w:annotationRef/>
      </w:r>
      <w:r>
        <w:t>So, frequency is the key then. This what I don’t quite get though, and I mentioned it before. The MFRI curve “bends” at the low end of rainfall, but escape accelerates downwards towards the high end. If frequency is really the driver this suggests it is, escape should level off at high rainfall, because frequency saturates at 1.</w:t>
      </w:r>
    </w:p>
    <w:p w14:paraId="48643B78" w14:textId="77777777" w:rsidR="001F4FC0" w:rsidRDefault="001F4FC0">
      <w:pPr>
        <w:pStyle w:val="CommentText"/>
      </w:pPr>
    </w:p>
    <w:p w14:paraId="7906145B" w14:textId="484A500C" w:rsidR="001F4FC0" w:rsidRDefault="001F4FC0">
      <w:pPr>
        <w:pStyle w:val="CommentText"/>
      </w:pPr>
      <w:r>
        <w:t xml:space="preserve">Now, I may be thrown by the fact that you figure is MFRI vs. MAR, so you are taking the inverse. Why not invert the MFRI data to get frequency, and then fit a curve for frequency vs. </w:t>
      </w:r>
      <w:r>
        <w:t>MAR?</w:t>
      </w:r>
      <w:bookmarkStart w:id="340" w:name="_GoBack"/>
      <w:bookmarkEnd w:id="340"/>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E1FE6A" w14:textId="77777777" w:rsidR="001900FA" w:rsidRDefault="001900FA" w:rsidP="00F2648E">
      <w:pPr>
        <w:spacing w:line="240" w:lineRule="auto"/>
      </w:pPr>
      <w:r>
        <w:separator/>
      </w:r>
    </w:p>
  </w:endnote>
  <w:endnote w:type="continuationSeparator" w:id="0">
    <w:p w14:paraId="2EFB7FD1" w14:textId="77777777" w:rsidR="001900FA" w:rsidRDefault="001900FA" w:rsidP="00F264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Monaco">
    <w:altName w:val="Courier New"/>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45AF8E" w14:textId="77777777" w:rsidR="001900FA" w:rsidRDefault="001900FA" w:rsidP="00F2648E">
      <w:pPr>
        <w:spacing w:line="240" w:lineRule="auto"/>
      </w:pPr>
      <w:r>
        <w:separator/>
      </w:r>
    </w:p>
  </w:footnote>
  <w:footnote w:type="continuationSeparator" w:id="0">
    <w:p w14:paraId="67A3ABA5" w14:textId="77777777" w:rsidR="001900FA" w:rsidRDefault="001900FA" w:rsidP="00F2648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A7B79"/>
    <w:multiLevelType w:val="hybridMultilevel"/>
    <w:tmpl w:val="32C63448"/>
    <w:lvl w:ilvl="0" w:tplc="0EBC809A">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BE66FA"/>
    <w:multiLevelType w:val="multilevel"/>
    <w:tmpl w:val="B34E6314"/>
    <w:lvl w:ilvl="0">
      <w:start w:val="1"/>
      <w:numFmt w:val="decimal"/>
      <w:lvlText w:val="Figure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34AE2210"/>
    <w:multiLevelType w:val="hybridMultilevel"/>
    <w:tmpl w:val="C3985A30"/>
    <w:lvl w:ilvl="0" w:tplc="A9885CCE">
      <w:start w:val="1"/>
      <w:numFmt w:val="decimal"/>
      <w:pStyle w:val="Figure"/>
      <w:lvlText w:val="Figure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A3F7F26"/>
    <w:multiLevelType w:val="multilevel"/>
    <w:tmpl w:val="CCF2DE14"/>
    <w:lvl w:ilvl="0">
      <w:start w:val="1"/>
      <w:numFmt w:val="decimal"/>
      <w:lvlText w:val="Figure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7F0547B7"/>
    <w:multiLevelType w:val="hybridMultilevel"/>
    <w:tmpl w:val="08F4B290"/>
    <w:lvl w:ilvl="0" w:tplc="E3B40448">
      <w:start w:val="1"/>
      <w:numFmt w:val="bullet"/>
      <w:lvlText w:val="•"/>
      <w:lvlJc w:val="left"/>
      <w:pPr>
        <w:tabs>
          <w:tab w:val="num" w:pos="720"/>
        </w:tabs>
        <w:ind w:left="720" w:hanging="360"/>
      </w:pPr>
      <w:rPr>
        <w:rFonts w:ascii="Arial" w:hAnsi="Arial" w:hint="default"/>
      </w:rPr>
    </w:lvl>
    <w:lvl w:ilvl="1" w:tplc="BD1C731A" w:tentative="1">
      <w:start w:val="1"/>
      <w:numFmt w:val="bullet"/>
      <w:lvlText w:val="•"/>
      <w:lvlJc w:val="left"/>
      <w:pPr>
        <w:tabs>
          <w:tab w:val="num" w:pos="1440"/>
        </w:tabs>
        <w:ind w:left="1440" w:hanging="360"/>
      </w:pPr>
      <w:rPr>
        <w:rFonts w:ascii="Arial" w:hAnsi="Arial" w:hint="default"/>
      </w:rPr>
    </w:lvl>
    <w:lvl w:ilvl="2" w:tplc="095A2154" w:tentative="1">
      <w:start w:val="1"/>
      <w:numFmt w:val="bullet"/>
      <w:lvlText w:val="•"/>
      <w:lvlJc w:val="left"/>
      <w:pPr>
        <w:tabs>
          <w:tab w:val="num" w:pos="2160"/>
        </w:tabs>
        <w:ind w:left="2160" w:hanging="360"/>
      </w:pPr>
      <w:rPr>
        <w:rFonts w:ascii="Arial" w:hAnsi="Arial" w:hint="default"/>
      </w:rPr>
    </w:lvl>
    <w:lvl w:ilvl="3" w:tplc="190092E6" w:tentative="1">
      <w:start w:val="1"/>
      <w:numFmt w:val="bullet"/>
      <w:lvlText w:val="•"/>
      <w:lvlJc w:val="left"/>
      <w:pPr>
        <w:tabs>
          <w:tab w:val="num" w:pos="2880"/>
        </w:tabs>
        <w:ind w:left="2880" w:hanging="360"/>
      </w:pPr>
      <w:rPr>
        <w:rFonts w:ascii="Arial" w:hAnsi="Arial" w:hint="default"/>
      </w:rPr>
    </w:lvl>
    <w:lvl w:ilvl="4" w:tplc="1A2EC64E" w:tentative="1">
      <w:start w:val="1"/>
      <w:numFmt w:val="bullet"/>
      <w:lvlText w:val="•"/>
      <w:lvlJc w:val="left"/>
      <w:pPr>
        <w:tabs>
          <w:tab w:val="num" w:pos="3600"/>
        </w:tabs>
        <w:ind w:left="3600" w:hanging="360"/>
      </w:pPr>
      <w:rPr>
        <w:rFonts w:ascii="Arial" w:hAnsi="Arial" w:hint="default"/>
      </w:rPr>
    </w:lvl>
    <w:lvl w:ilvl="5" w:tplc="545CDAA2" w:tentative="1">
      <w:start w:val="1"/>
      <w:numFmt w:val="bullet"/>
      <w:lvlText w:val="•"/>
      <w:lvlJc w:val="left"/>
      <w:pPr>
        <w:tabs>
          <w:tab w:val="num" w:pos="4320"/>
        </w:tabs>
        <w:ind w:left="4320" w:hanging="360"/>
      </w:pPr>
      <w:rPr>
        <w:rFonts w:ascii="Arial" w:hAnsi="Arial" w:hint="default"/>
      </w:rPr>
    </w:lvl>
    <w:lvl w:ilvl="6" w:tplc="3B6AA2DE" w:tentative="1">
      <w:start w:val="1"/>
      <w:numFmt w:val="bullet"/>
      <w:lvlText w:val="•"/>
      <w:lvlJc w:val="left"/>
      <w:pPr>
        <w:tabs>
          <w:tab w:val="num" w:pos="5040"/>
        </w:tabs>
        <w:ind w:left="5040" w:hanging="360"/>
      </w:pPr>
      <w:rPr>
        <w:rFonts w:ascii="Arial" w:hAnsi="Arial" w:hint="default"/>
      </w:rPr>
    </w:lvl>
    <w:lvl w:ilvl="7" w:tplc="8AD21558" w:tentative="1">
      <w:start w:val="1"/>
      <w:numFmt w:val="bullet"/>
      <w:lvlText w:val="•"/>
      <w:lvlJc w:val="left"/>
      <w:pPr>
        <w:tabs>
          <w:tab w:val="num" w:pos="5760"/>
        </w:tabs>
        <w:ind w:left="5760" w:hanging="360"/>
      </w:pPr>
      <w:rPr>
        <w:rFonts w:ascii="Arial" w:hAnsi="Arial" w:hint="default"/>
      </w:rPr>
    </w:lvl>
    <w:lvl w:ilvl="8" w:tplc="330A4F12"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trackRevisions/>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FD2"/>
    <w:rsid w:val="00005FCD"/>
    <w:rsid w:val="00006A5C"/>
    <w:rsid w:val="000078D2"/>
    <w:rsid w:val="000108F5"/>
    <w:rsid w:val="00011228"/>
    <w:rsid w:val="000122CB"/>
    <w:rsid w:val="000162B8"/>
    <w:rsid w:val="00021D08"/>
    <w:rsid w:val="0003069B"/>
    <w:rsid w:val="000324A0"/>
    <w:rsid w:val="00033F75"/>
    <w:rsid w:val="00035D85"/>
    <w:rsid w:val="0003646B"/>
    <w:rsid w:val="00042035"/>
    <w:rsid w:val="000423C6"/>
    <w:rsid w:val="00042540"/>
    <w:rsid w:val="00051798"/>
    <w:rsid w:val="00051D78"/>
    <w:rsid w:val="0005328C"/>
    <w:rsid w:val="000547A0"/>
    <w:rsid w:val="000566E6"/>
    <w:rsid w:val="00067DE8"/>
    <w:rsid w:val="000717DE"/>
    <w:rsid w:val="00076596"/>
    <w:rsid w:val="00080092"/>
    <w:rsid w:val="0008194E"/>
    <w:rsid w:val="00082E77"/>
    <w:rsid w:val="00091EAB"/>
    <w:rsid w:val="00092356"/>
    <w:rsid w:val="00097A05"/>
    <w:rsid w:val="00097E59"/>
    <w:rsid w:val="000A6CC8"/>
    <w:rsid w:val="000B3CA2"/>
    <w:rsid w:val="000C4640"/>
    <w:rsid w:val="000C7FA9"/>
    <w:rsid w:val="000E3173"/>
    <w:rsid w:val="000E6E26"/>
    <w:rsid w:val="000E6FB0"/>
    <w:rsid w:val="000E76B8"/>
    <w:rsid w:val="000F0136"/>
    <w:rsid w:val="000F2F3B"/>
    <w:rsid w:val="000F5164"/>
    <w:rsid w:val="001009EB"/>
    <w:rsid w:val="00101EC8"/>
    <w:rsid w:val="001020E7"/>
    <w:rsid w:val="00102B70"/>
    <w:rsid w:val="0010661E"/>
    <w:rsid w:val="00110714"/>
    <w:rsid w:val="00112676"/>
    <w:rsid w:val="001161A1"/>
    <w:rsid w:val="00117C13"/>
    <w:rsid w:val="00124213"/>
    <w:rsid w:val="00126B26"/>
    <w:rsid w:val="001308EF"/>
    <w:rsid w:val="0013201B"/>
    <w:rsid w:val="0013617D"/>
    <w:rsid w:val="001369C9"/>
    <w:rsid w:val="00156309"/>
    <w:rsid w:val="00167051"/>
    <w:rsid w:val="0017422A"/>
    <w:rsid w:val="00176116"/>
    <w:rsid w:val="001771D4"/>
    <w:rsid w:val="00177B2E"/>
    <w:rsid w:val="00183D59"/>
    <w:rsid w:val="0018714A"/>
    <w:rsid w:val="001900FA"/>
    <w:rsid w:val="00193604"/>
    <w:rsid w:val="00197133"/>
    <w:rsid w:val="001A7F46"/>
    <w:rsid w:val="001B7D1F"/>
    <w:rsid w:val="001C0203"/>
    <w:rsid w:val="001E5792"/>
    <w:rsid w:val="001F1EA0"/>
    <w:rsid w:val="001F2BBD"/>
    <w:rsid w:val="001F4FC0"/>
    <w:rsid w:val="00211944"/>
    <w:rsid w:val="00216BE3"/>
    <w:rsid w:val="002179E8"/>
    <w:rsid w:val="00220722"/>
    <w:rsid w:val="00224175"/>
    <w:rsid w:val="002252AB"/>
    <w:rsid w:val="002264AB"/>
    <w:rsid w:val="00227564"/>
    <w:rsid w:val="00227E86"/>
    <w:rsid w:val="002333AD"/>
    <w:rsid w:val="002344D9"/>
    <w:rsid w:val="00235A6A"/>
    <w:rsid w:val="002479AC"/>
    <w:rsid w:val="00255A70"/>
    <w:rsid w:val="0025646D"/>
    <w:rsid w:val="00266E27"/>
    <w:rsid w:val="0027019B"/>
    <w:rsid w:val="002714FD"/>
    <w:rsid w:val="00273A3F"/>
    <w:rsid w:val="00273C5F"/>
    <w:rsid w:val="0027454F"/>
    <w:rsid w:val="002748F3"/>
    <w:rsid w:val="002767C4"/>
    <w:rsid w:val="00277E9D"/>
    <w:rsid w:val="00280710"/>
    <w:rsid w:val="002848DF"/>
    <w:rsid w:val="00284A61"/>
    <w:rsid w:val="00284B69"/>
    <w:rsid w:val="002A5452"/>
    <w:rsid w:val="002A641E"/>
    <w:rsid w:val="002A69E1"/>
    <w:rsid w:val="002A6AE4"/>
    <w:rsid w:val="002C0A90"/>
    <w:rsid w:val="002C7E82"/>
    <w:rsid w:val="002D002F"/>
    <w:rsid w:val="002D6DD5"/>
    <w:rsid w:val="002E3E48"/>
    <w:rsid w:val="002E3EFF"/>
    <w:rsid w:val="002E452E"/>
    <w:rsid w:val="002F08B4"/>
    <w:rsid w:val="002F3E80"/>
    <w:rsid w:val="00302268"/>
    <w:rsid w:val="0031477F"/>
    <w:rsid w:val="00323A5F"/>
    <w:rsid w:val="00340C8F"/>
    <w:rsid w:val="003421ED"/>
    <w:rsid w:val="00343A13"/>
    <w:rsid w:val="00357DFE"/>
    <w:rsid w:val="003644D3"/>
    <w:rsid w:val="00367169"/>
    <w:rsid w:val="00367993"/>
    <w:rsid w:val="00372E15"/>
    <w:rsid w:val="003800EF"/>
    <w:rsid w:val="003807AF"/>
    <w:rsid w:val="00380F75"/>
    <w:rsid w:val="003922A4"/>
    <w:rsid w:val="00393652"/>
    <w:rsid w:val="00394049"/>
    <w:rsid w:val="003941A6"/>
    <w:rsid w:val="003A1F53"/>
    <w:rsid w:val="003A473D"/>
    <w:rsid w:val="003A49BB"/>
    <w:rsid w:val="003B084C"/>
    <w:rsid w:val="003B240C"/>
    <w:rsid w:val="003B669F"/>
    <w:rsid w:val="003B713F"/>
    <w:rsid w:val="003C1F65"/>
    <w:rsid w:val="003D2F0C"/>
    <w:rsid w:val="003D4134"/>
    <w:rsid w:val="003D4680"/>
    <w:rsid w:val="003E00A3"/>
    <w:rsid w:val="003E7DA8"/>
    <w:rsid w:val="003F4B55"/>
    <w:rsid w:val="0040249A"/>
    <w:rsid w:val="00402FD2"/>
    <w:rsid w:val="00404758"/>
    <w:rsid w:val="00405595"/>
    <w:rsid w:val="00406B40"/>
    <w:rsid w:val="00412DDF"/>
    <w:rsid w:val="00413177"/>
    <w:rsid w:val="00413E1C"/>
    <w:rsid w:val="00415936"/>
    <w:rsid w:val="0042266A"/>
    <w:rsid w:val="00425F26"/>
    <w:rsid w:val="00435694"/>
    <w:rsid w:val="00443E4F"/>
    <w:rsid w:val="004447C5"/>
    <w:rsid w:val="004462A9"/>
    <w:rsid w:val="00451A77"/>
    <w:rsid w:val="00462BFA"/>
    <w:rsid w:val="004655D2"/>
    <w:rsid w:val="00466D9C"/>
    <w:rsid w:val="0046730B"/>
    <w:rsid w:val="00471158"/>
    <w:rsid w:val="004821F3"/>
    <w:rsid w:val="0048314F"/>
    <w:rsid w:val="00484AC8"/>
    <w:rsid w:val="004865F1"/>
    <w:rsid w:val="00495361"/>
    <w:rsid w:val="00495B34"/>
    <w:rsid w:val="004A2160"/>
    <w:rsid w:val="004A7BF9"/>
    <w:rsid w:val="004B600F"/>
    <w:rsid w:val="004C061B"/>
    <w:rsid w:val="004C3117"/>
    <w:rsid w:val="004C63BB"/>
    <w:rsid w:val="004D2B79"/>
    <w:rsid w:val="004D3592"/>
    <w:rsid w:val="004E1DE7"/>
    <w:rsid w:val="004E3FC8"/>
    <w:rsid w:val="004E48DC"/>
    <w:rsid w:val="004E558C"/>
    <w:rsid w:val="004E7DE0"/>
    <w:rsid w:val="004F0BDB"/>
    <w:rsid w:val="004F1282"/>
    <w:rsid w:val="004F1C70"/>
    <w:rsid w:val="005053BF"/>
    <w:rsid w:val="00506F1F"/>
    <w:rsid w:val="00511963"/>
    <w:rsid w:val="00516EC3"/>
    <w:rsid w:val="00520BB6"/>
    <w:rsid w:val="005231FC"/>
    <w:rsid w:val="005256A0"/>
    <w:rsid w:val="005276E2"/>
    <w:rsid w:val="00536B27"/>
    <w:rsid w:val="00540407"/>
    <w:rsid w:val="0054043D"/>
    <w:rsid w:val="00546571"/>
    <w:rsid w:val="0054734E"/>
    <w:rsid w:val="00550D89"/>
    <w:rsid w:val="005515AB"/>
    <w:rsid w:val="00557A8A"/>
    <w:rsid w:val="00560576"/>
    <w:rsid w:val="00560A48"/>
    <w:rsid w:val="005627C4"/>
    <w:rsid w:val="00562CE0"/>
    <w:rsid w:val="00577C4B"/>
    <w:rsid w:val="00580FAD"/>
    <w:rsid w:val="0058121B"/>
    <w:rsid w:val="00586273"/>
    <w:rsid w:val="005A11BA"/>
    <w:rsid w:val="005C038F"/>
    <w:rsid w:val="005C1C08"/>
    <w:rsid w:val="005C5E4E"/>
    <w:rsid w:val="005C6945"/>
    <w:rsid w:val="005E3619"/>
    <w:rsid w:val="005E4939"/>
    <w:rsid w:val="005E4D94"/>
    <w:rsid w:val="00600472"/>
    <w:rsid w:val="006160F7"/>
    <w:rsid w:val="006163B0"/>
    <w:rsid w:val="006357DB"/>
    <w:rsid w:val="00637C26"/>
    <w:rsid w:val="0064038A"/>
    <w:rsid w:val="006407D9"/>
    <w:rsid w:val="006439A3"/>
    <w:rsid w:val="00645B32"/>
    <w:rsid w:val="00664AF6"/>
    <w:rsid w:val="006712EF"/>
    <w:rsid w:val="00682C07"/>
    <w:rsid w:val="00685FD2"/>
    <w:rsid w:val="006929CF"/>
    <w:rsid w:val="00693AF5"/>
    <w:rsid w:val="006A5815"/>
    <w:rsid w:val="006A5B53"/>
    <w:rsid w:val="006A61EC"/>
    <w:rsid w:val="006A7141"/>
    <w:rsid w:val="006B30E4"/>
    <w:rsid w:val="006B734D"/>
    <w:rsid w:val="006C1700"/>
    <w:rsid w:val="006C4212"/>
    <w:rsid w:val="006C4B8F"/>
    <w:rsid w:val="006C4C04"/>
    <w:rsid w:val="006D2751"/>
    <w:rsid w:val="006D6D33"/>
    <w:rsid w:val="006D70F0"/>
    <w:rsid w:val="007012D2"/>
    <w:rsid w:val="00713A7A"/>
    <w:rsid w:val="00713DB4"/>
    <w:rsid w:val="00714097"/>
    <w:rsid w:val="00715FB8"/>
    <w:rsid w:val="00720DDF"/>
    <w:rsid w:val="00725334"/>
    <w:rsid w:val="00732479"/>
    <w:rsid w:val="00736316"/>
    <w:rsid w:val="007406C9"/>
    <w:rsid w:val="00742FC0"/>
    <w:rsid w:val="007570EC"/>
    <w:rsid w:val="0076102B"/>
    <w:rsid w:val="007618B6"/>
    <w:rsid w:val="00763AB0"/>
    <w:rsid w:val="007667C7"/>
    <w:rsid w:val="00770484"/>
    <w:rsid w:val="00784D7A"/>
    <w:rsid w:val="007938BD"/>
    <w:rsid w:val="00796289"/>
    <w:rsid w:val="00797973"/>
    <w:rsid w:val="00797F1C"/>
    <w:rsid w:val="007A1A91"/>
    <w:rsid w:val="007A1C36"/>
    <w:rsid w:val="007A1E71"/>
    <w:rsid w:val="007A35F4"/>
    <w:rsid w:val="007A3F62"/>
    <w:rsid w:val="007A4C02"/>
    <w:rsid w:val="007B6BAA"/>
    <w:rsid w:val="007C0BF2"/>
    <w:rsid w:val="007D0426"/>
    <w:rsid w:val="007D5343"/>
    <w:rsid w:val="007E36CB"/>
    <w:rsid w:val="007E5D8C"/>
    <w:rsid w:val="007E680C"/>
    <w:rsid w:val="007F08B7"/>
    <w:rsid w:val="007F4850"/>
    <w:rsid w:val="00800F11"/>
    <w:rsid w:val="00802907"/>
    <w:rsid w:val="00805F02"/>
    <w:rsid w:val="00811EB6"/>
    <w:rsid w:val="00825F5E"/>
    <w:rsid w:val="00826466"/>
    <w:rsid w:val="00843843"/>
    <w:rsid w:val="00844D92"/>
    <w:rsid w:val="00846581"/>
    <w:rsid w:val="00850175"/>
    <w:rsid w:val="0085193C"/>
    <w:rsid w:val="00852698"/>
    <w:rsid w:val="00856ACC"/>
    <w:rsid w:val="00856FE9"/>
    <w:rsid w:val="00864219"/>
    <w:rsid w:val="00876A57"/>
    <w:rsid w:val="00877CBD"/>
    <w:rsid w:val="008801ED"/>
    <w:rsid w:val="00884DB4"/>
    <w:rsid w:val="008A07AA"/>
    <w:rsid w:val="008A73D5"/>
    <w:rsid w:val="008B1B94"/>
    <w:rsid w:val="008B4233"/>
    <w:rsid w:val="008C10F5"/>
    <w:rsid w:val="008C174B"/>
    <w:rsid w:val="008C1828"/>
    <w:rsid w:val="008C1F41"/>
    <w:rsid w:val="008C2B8D"/>
    <w:rsid w:val="008C3465"/>
    <w:rsid w:val="008C442A"/>
    <w:rsid w:val="008C789B"/>
    <w:rsid w:val="008C7D40"/>
    <w:rsid w:val="008D1C15"/>
    <w:rsid w:val="008D20D7"/>
    <w:rsid w:val="0090271E"/>
    <w:rsid w:val="00910893"/>
    <w:rsid w:val="00915C0F"/>
    <w:rsid w:val="0091634E"/>
    <w:rsid w:val="00921A9A"/>
    <w:rsid w:val="00924244"/>
    <w:rsid w:val="009267CF"/>
    <w:rsid w:val="0093083C"/>
    <w:rsid w:val="0095269B"/>
    <w:rsid w:val="00953746"/>
    <w:rsid w:val="009701F6"/>
    <w:rsid w:val="00970CD7"/>
    <w:rsid w:val="009739F5"/>
    <w:rsid w:val="00980FD4"/>
    <w:rsid w:val="0098169A"/>
    <w:rsid w:val="009921F4"/>
    <w:rsid w:val="00993C05"/>
    <w:rsid w:val="00993C6E"/>
    <w:rsid w:val="00997294"/>
    <w:rsid w:val="009A1297"/>
    <w:rsid w:val="009A2943"/>
    <w:rsid w:val="009A3E65"/>
    <w:rsid w:val="009B4DFE"/>
    <w:rsid w:val="009C5450"/>
    <w:rsid w:val="009C71AC"/>
    <w:rsid w:val="009C7820"/>
    <w:rsid w:val="009D0A2C"/>
    <w:rsid w:val="009D6403"/>
    <w:rsid w:val="009E783F"/>
    <w:rsid w:val="009F12FC"/>
    <w:rsid w:val="009F681D"/>
    <w:rsid w:val="00A03471"/>
    <w:rsid w:val="00A057D4"/>
    <w:rsid w:val="00A12ADD"/>
    <w:rsid w:val="00A139DE"/>
    <w:rsid w:val="00A14B7E"/>
    <w:rsid w:val="00A15FEE"/>
    <w:rsid w:val="00A1606C"/>
    <w:rsid w:val="00A24FFF"/>
    <w:rsid w:val="00A52760"/>
    <w:rsid w:val="00A565E9"/>
    <w:rsid w:val="00A574F4"/>
    <w:rsid w:val="00A6394E"/>
    <w:rsid w:val="00A7158A"/>
    <w:rsid w:val="00A80CC4"/>
    <w:rsid w:val="00AA0CFD"/>
    <w:rsid w:val="00AA11E4"/>
    <w:rsid w:val="00AA37B1"/>
    <w:rsid w:val="00AA3871"/>
    <w:rsid w:val="00AA74CF"/>
    <w:rsid w:val="00AB06FC"/>
    <w:rsid w:val="00AB2AB6"/>
    <w:rsid w:val="00AB2AC6"/>
    <w:rsid w:val="00AB4BF6"/>
    <w:rsid w:val="00AB62D7"/>
    <w:rsid w:val="00AC3753"/>
    <w:rsid w:val="00AC5DD9"/>
    <w:rsid w:val="00AD0A4B"/>
    <w:rsid w:val="00AD10FE"/>
    <w:rsid w:val="00AD1CE7"/>
    <w:rsid w:val="00AD233C"/>
    <w:rsid w:val="00AD273D"/>
    <w:rsid w:val="00AE2FD5"/>
    <w:rsid w:val="00AF1D51"/>
    <w:rsid w:val="00AF4058"/>
    <w:rsid w:val="00AF77CC"/>
    <w:rsid w:val="00B01C87"/>
    <w:rsid w:val="00B129B7"/>
    <w:rsid w:val="00B1367E"/>
    <w:rsid w:val="00B2752C"/>
    <w:rsid w:val="00B31E61"/>
    <w:rsid w:val="00B32185"/>
    <w:rsid w:val="00B42969"/>
    <w:rsid w:val="00B459CA"/>
    <w:rsid w:val="00B51196"/>
    <w:rsid w:val="00B5380F"/>
    <w:rsid w:val="00B551B5"/>
    <w:rsid w:val="00B557F5"/>
    <w:rsid w:val="00B57DB6"/>
    <w:rsid w:val="00B67FE2"/>
    <w:rsid w:val="00B761B6"/>
    <w:rsid w:val="00B7755A"/>
    <w:rsid w:val="00B8526D"/>
    <w:rsid w:val="00B85FC3"/>
    <w:rsid w:val="00B93EDE"/>
    <w:rsid w:val="00BA18C7"/>
    <w:rsid w:val="00BA4317"/>
    <w:rsid w:val="00BA723B"/>
    <w:rsid w:val="00BB5FB6"/>
    <w:rsid w:val="00BB6F79"/>
    <w:rsid w:val="00BC4A00"/>
    <w:rsid w:val="00BC5DD2"/>
    <w:rsid w:val="00BC7DE9"/>
    <w:rsid w:val="00BD78E3"/>
    <w:rsid w:val="00BD7FE9"/>
    <w:rsid w:val="00BF7BD3"/>
    <w:rsid w:val="00C03140"/>
    <w:rsid w:val="00C036A6"/>
    <w:rsid w:val="00C170F3"/>
    <w:rsid w:val="00C20EFF"/>
    <w:rsid w:val="00C24618"/>
    <w:rsid w:val="00C310A5"/>
    <w:rsid w:val="00C370B4"/>
    <w:rsid w:val="00C40E43"/>
    <w:rsid w:val="00C44D49"/>
    <w:rsid w:val="00C477C3"/>
    <w:rsid w:val="00C50C8A"/>
    <w:rsid w:val="00C56C8B"/>
    <w:rsid w:val="00C6006B"/>
    <w:rsid w:val="00C6054D"/>
    <w:rsid w:val="00C61934"/>
    <w:rsid w:val="00C622DF"/>
    <w:rsid w:val="00C64843"/>
    <w:rsid w:val="00C677FB"/>
    <w:rsid w:val="00C72840"/>
    <w:rsid w:val="00C73F4B"/>
    <w:rsid w:val="00C77132"/>
    <w:rsid w:val="00C8363F"/>
    <w:rsid w:val="00C86EBF"/>
    <w:rsid w:val="00C9312B"/>
    <w:rsid w:val="00C96A75"/>
    <w:rsid w:val="00CA0EB9"/>
    <w:rsid w:val="00CA1102"/>
    <w:rsid w:val="00CA2989"/>
    <w:rsid w:val="00CA2E7D"/>
    <w:rsid w:val="00CA5490"/>
    <w:rsid w:val="00CA7C1F"/>
    <w:rsid w:val="00CC23AB"/>
    <w:rsid w:val="00CC5DA8"/>
    <w:rsid w:val="00CD0CC3"/>
    <w:rsid w:val="00CD6129"/>
    <w:rsid w:val="00CD7E83"/>
    <w:rsid w:val="00CE00F1"/>
    <w:rsid w:val="00CE5898"/>
    <w:rsid w:val="00CF5BC1"/>
    <w:rsid w:val="00CF7741"/>
    <w:rsid w:val="00CF7BB3"/>
    <w:rsid w:val="00D017D6"/>
    <w:rsid w:val="00D0254B"/>
    <w:rsid w:val="00D02905"/>
    <w:rsid w:val="00D05D64"/>
    <w:rsid w:val="00D070DA"/>
    <w:rsid w:val="00D07701"/>
    <w:rsid w:val="00D12F1D"/>
    <w:rsid w:val="00D20901"/>
    <w:rsid w:val="00D23687"/>
    <w:rsid w:val="00D35F08"/>
    <w:rsid w:val="00D40FA7"/>
    <w:rsid w:val="00D45E5D"/>
    <w:rsid w:val="00D528FF"/>
    <w:rsid w:val="00D56BAE"/>
    <w:rsid w:val="00D6753C"/>
    <w:rsid w:val="00D67C1A"/>
    <w:rsid w:val="00D719E6"/>
    <w:rsid w:val="00D764C4"/>
    <w:rsid w:val="00D7738D"/>
    <w:rsid w:val="00D83B4E"/>
    <w:rsid w:val="00D85AD7"/>
    <w:rsid w:val="00D93865"/>
    <w:rsid w:val="00D94111"/>
    <w:rsid w:val="00D973F2"/>
    <w:rsid w:val="00DA17AC"/>
    <w:rsid w:val="00DA276F"/>
    <w:rsid w:val="00DA3FF0"/>
    <w:rsid w:val="00DA63D4"/>
    <w:rsid w:val="00DA6A07"/>
    <w:rsid w:val="00DB40DD"/>
    <w:rsid w:val="00DC1E3A"/>
    <w:rsid w:val="00DC5EFB"/>
    <w:rsid w:val="00DC7809"/>
    <w:rsid w:val="00DC7B00"/>
    <w:rsid w:val="00DD30CE"/>
    <w:rsid w:val="00DD34D3"/>
    <w:rsid w:val="00DD4888"/>
    <w:rsid w:val="00DD60DC"/>
    <w:rsid w:val="00DE41A0"/>
    <w:rsid w:val="00DF21C3"/>
    <w:rsid w:val="00DF4795"/>
    <w:rsid w:val="00E004B5"/>
    <w:rsid w:val="00E11FAC"/>
    <w:rsid w:val="00E151FD"/>
    <w:rsid w:val="00E1799F"/>
    <w:rsid w:val="00E269AC"/>
    <w:rsid w:val="00E318A4"/>
    <w:rsid w:val="00E32E46"/>
    <w:rsid w:val="00E47C6C"/>
    <w:rsid w:val="00E533B3"/>
    <w:rsid w:val="00E543AB"/>
    <w:rsid w:val="00E617DF"/>
    <w:rsid w:val="00E64403"/>
    <w:rsid w:val="00E65E47"/>
    <w:rsid w:val="00E72DE6"/>
    <w:rsid w:val="00E73A8A"/>
    <w:rsid w:val="00E764E9"/>
    <w:rsid w:val="00E76E7F"/>
    <w:rsid w:val="00E85ACE"/>
    <w:rsid w:val="00E87B48"/>
    <w:rsid w:val="00E9764E"/>
    <w:rsid w:val="00EA1B00"/>
    <w:rsid w:val="00EA36CD"/>
    <w:rsid w:val="00EA49A0"/>
    <w:rsid w:val="00EA5F9B"/>
    <w:rsid w:val="00EA6A90"/>
    <w:rsid w:val="00EB2633"/>
    <w:rsid w:val="00EB4D61"/>
    <w:rsid w:val="00EB67A6"/>
    <w:rsid w:val="00EC08E4"/>
    <w:rsid w:val="00EC15DF"/>
    <w:rsid w:val="00EC4725"/>
    <w:rsid w:val="00ED3BDA"/>
    <w:rsid w:val="00EE0428"/>
    <w:rsid w:val="00EE110D"/>
    <w:rsid w:val="00EE482D"/>
    <w:rsid w:val="00EF6DF0"/>
    <w:rsid w:val="00F04C67"/>
    <w:rsid w:val="00F076D7"/>
    <w:rsid w:val="00F1082E"/>
    <w:rsid w:val="00F10861"/>
    <w:rsid w:val="00F166D3"/>
    <w:rsid w:val="00F169C5"/>
    <w:rsid w:val="00F17E22"/>
    <w:rsid w:val="00F2552F"/>
    <w:rsid w:val="00F2648E"/>
    <w:rsid w:val="00F27CDB"/>
    <w:rsid w:val="00F3046A"/>
    <w:rsid w:val="00F3333B"/>
    <w:rsid w:val="00F35F93"/>
    <w:rsid w:val="00F37A33"/>
    <w:rsid w:val="00F41CDD"/>
    <w:rsid w:val="00F708DB"/>
    <w:rsid w:val="00F70CC2"/>
    <w:rsid w:val="00F712FA"/>
    <w:rsid w:val="00F715A8"/>
    <w:rsid w:val="00F81302"/>
    <w:rsid w:val="00F8437F"/>
    <w:rsid w:val="00F86E21"/>
    <w:rsid w:val="00FA2E9F"/>
    <w:rsid w:val="00FA45F5"/>
    <w:rsid w:val="00FB0620"/>
    <w:rsid w:val="00FB0A98"/>
    <w:rsid w:val="00FB41AC"/>
    <w:rsid w:val="00FC3DD8"/>
    <w:rsid w:val="00FC4967"/>
    <w:rsid w:val="00FC57C3"/>
    <w:rsid w:val="00FD491E"/>
    <w:rsid w:val="00FE15E8"/>
    <w:rsid w:val="00FE2125"/>
    <w:rsid w:val="00FE3CA2"/>
    <w:rsid w:val="00FE4C63"/>
    <w:rsid w:val="00FE507A"/>
    <w:rsid w:val="00FE539D"/>
    <w:rsid w:val="00FE793E"/>
    <w:rsid w:val="00FF70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02D96E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FAC"/>
    <w:pPr>
      <w:spacing w:line="480" w:lineRule="auto"/>
      <w:ind w:firstLine="720"/>
    </w:pPr>
    <w:rPr>
      <w:rFonts w:ascii="Times New Roman" w:hAnsi="Times New Roman"/>
    </w:rPr>
  </w:style>
  <w:style w:type="paragraph" w:styleId="Heading1">
    <w:name w:val="heading 1"/>
    <w:basedOn w:val="Normal"/>
    <w:next w:val="Normal"/>
    <w:link w:val="Heading1Char"/>
    <w:uiPriority w:val="9"/>
    <w:qFormat/>
    <w:rsid w:val="00E11FAC"/>
    <w:pPr>
      <w:keepNext/>
      <w:keepLines/>
      <w:ind w:firstLine="0"/>
      <w:outlineLvl w:val="0"/>
    </w:pPr>
    <w:rPr>
      <w:rFonts w:eastAsiaTheme="majorEastAsia" w:cstheme="majorBidi"/>
      <w:smallCaps/>
      <w:color w:val="000000" w:themeColor="text1"/>
    </w:rPr>
  </w:style>
  <w:style w:type="paragraph" w:styleId="Heading2">
    <w:name w:val="heading 2"/>
    <w:basedOn w:val="Heading1"/>
    <w:next w:val="Normal"/>
    <w:link w:val="Heading2Char"/>
    <w:uiPriority w:val="9"/>
    <w:unhideWhenUsed/>
    <w:qFormat/>
    <w:rsid w:val="00402FD2"/>
    <w:pPr>
      <w:outlineLvl w:val="1"/>
    </w:pPr>
    <w:rPr>
      <w:i/>
      <w:iCs/>
      <w:smallCaps w:val="0"/>
    </w:rPr>
  </w:style>
  <w:style w:type="paragraph" w:styleId="Heading3">
    <w:name w:val="heading 3"/>
    <w:basedOn w:val="Normal"/>
    <w:next w:val="Normal"/>
    <w:link w:val="Heading3Char"/>
    <w:uiPriority w:val="9"/>
    <w:semiHidden/>
    <w:unhideWhenUsed/>
    <w:qFormat/>
    <w:rsid w:val="00402FD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02FD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02FD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02FD2"/>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02FD2"/>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2FD2"/>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2FD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77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07701"/>
    <w:rPr>
      <w:rFonts w:ascii="Lucida Grande" w:hAnsi="Lucida Grande" w:cs="Lucida Grande"/>
      <w:sz w:val="18"/>
      <w:szCs w:val="18"/>
    </w:rPr>
  </w:style>
  <w:style w:type="paragraph" w:styleId="ListParagraph">
    <w:name w:val="List Paragraph"/>
    <w:aliases w:val="Quick Facts"/>
    <w:basedOn w:val="Normal"/>
    <w:uiPriority w:val="34"/>
    <w:qFormat/>
    <w:rsid w:val="00402FD2"/>
    <w:pPr>
      <w:ind w:left="720"/>
      <w:contextualSpacing/>
    </w:pPr>
  </w:style>
  <w:style w:type="character" w:customStyle="1" w:styleId="Heading1Char">
    <w:name w:val="Heading 1 Char"/>
    <w:basedOn w:val="DefaultParagraphFont"/>
    <w:link w:val="Heading1"/>
    <w:uiPriority w:val="9"/>
    <w:rsid w:val="00E11FAC"/>
    <w:rPr>
      <w:rFonts w:ascii="Times New Roman" w:eastAsiaTheme="majorEastAsia" w:hAnsi="Times New Roman" w:cstheme="majorBidi"/>
      <w:smallCaps/>
      <w:color w:val="000000" w:themeColor="text1"/>
    </w:rPr>
  </w:style>
  <w:style w:type="character" w:customStyle="1" w:styleId="Heading2Char">
    <w:name w:val="Heading 2 Char"/>
    <w:basedOn w:val="DefaultParagraphFont"/>
    <w:link w:val="Heading2"/>
    <w:uiPriority w:val="9"/>
    <w:rsid w:val="00402FD2"/>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uiPriority w:val="9"/>
    <w:semiHidden/>
    <w:rsid w:val="00402FD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02FD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02FD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02FD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02FD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2FD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2FD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402FD2"/>
    <w:pPr>
      <w:spacing w:after="200" w:line="240" w:lineRule="auto"/>
    </w:pPr>
    <w:rPr>
      <w:b/>
      <w:bCs/>
      <w:color w:val="4F81BD" w:themeColor="accent1"/>
      <w:sz w:val="18"/>
      <w:szCs w:val="18"/>
    </w:rPr>
  </w:style>
  <w:style w:type="paragraph" w:styleId="Title">
    <w:name w:val="Title"/>
    <w:basedOn w:val="Normal"/>
    <w:next w:val="Normal"/>
    <w:link w:val="TitleChar"/>
    <w:uiPriority w:val="10"/>
    <w:qFormat/>
    <w:rsid w:val="00402FD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02FD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402FD2"/>
    <w:pPr>
      <w:numPr>
        <w:ilvl w:val="1"/>
      </w:numPr>
      <w:ind w:firstLine="720"/>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02FD2"/>
    <w:rPr>
      <w:rFonts w:asciiTheme="majorHAnsi" w:eastAsiaTheme="majorEastAsia" w:hAnsiTheme="majorHAnsi" w:cstheme="majorBidi"/>
      <w:i/>
      <w:iCs/>
      <w:color w:val="4F81BD" w:themeColor="accent1"/>
      <w:spacing w:val="15"/>
    </w:rPr>
  </w:style>
  <w:style w:type="character" w:styleId="Strong">
    <w:name w:val="Strong"/>
    <w:basedOn w:val="DefaultParagraphFont"/>
    <w:uiPriority w:val="22"/>
    <w:qFormat/>
    <w:rsid w:val="00402FD2"/>
    <w:rPr>
      <w:b/>
      <w:bCs/>
    </w:rPr>
  </w:style>
  <w:style w:type="character" w:styleId="Emphasis">
    <w:name w:val="Emphasis"/>
    <w:uiPriority w:val="20"/>
    <w:qFormat/>
    <w:rsid w:val="00402FD2"/>
    <w:rPr>
      <w:i/>
      <w:iCs/>
    </w:rPr>
  </w:style>
  <w:style w:type="paragraph" w:styleId="NoSpacing">
    <w:name w:val="No Spacing"/>
    <w:basedOn w:val="Normal"/>
    <w:uiPriority w:val="1"/>
    <w:qFormat/>
    <w:rsid w:val="00402FD2"/>
    <w:pPr>
      <w:spacing w:line="240" w:lineRule="auto"/>
    </w:pPr>
  </w:style>
  <w:style w:type="paragraph" w:styleId="Quote">
    <w:name w:val="Quote"/>
    <w:basedOn w:val="Normal"/>
    <w:next w:val="Normal"/>
    <w:link w:val="QuoteChar"/>
    <w:uiPriority w:val="29"/>
    <w:qFormat/>
    <w:rsid w:val="00402FD2"/>
    <w:rPr>
      <w:i/>
      <w:iCs/>
      <w:color w:val="000000" w:themeColor="text1"/>
    </w:rPr>
  </w:style>
  <w:style w:type="character" w:customStyle="1" w:styleId="QuoteChar">
    <w:name w:val="Quote Char"/>
    <w:basedOn w:val="DefaultParagraphFont"/>
    <w:link w:val="Quote"/>
    <w:uiPriority w:val="29"/>
    <w:rsid w:val="00402FD2"/>
    <w:rPr>
      <w:rFonts w:ascii="Times New Roman" w:hAnsi="Times New Roman"/>
      <w:i/>
      <w:iCs/>
      <w:color w:val="000000" w:themeColor="text1"/>
    </w:rPr>
  </w:style>
  <w:style w:type="paragraph" w:styleId="IntenseQuote">
    <w:name w:val="Intense Quote"/>
    <w:basedOn w:val="Normal"/>
    <w:next w:val="Normal"/>
    <w:link w:val="IntenseQuoteChar"/>
    <w:uiPriority w:val="30"/>
    <w:qFormat/>
    <w:rsid w:val="00402FD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02FD2"/>
    <w:rPr>
      <w:rFonts w:ascii="Times New Roman" w:hAnsi="Times New Roman"/>
      <w:b/>
      <w:bCs/>
      <w:i/>
      <w:iCs/>
      <w:color w:val="4F81BD" w:themeColor="accent1"/>
    </w:rPr>
  </w:style>
  <w:style w:type="character" w:styleId="SubtleEmphasis">
    <w:name w:val="Subtle Emphasis"/>
    <w:uiPriority w:val="19"/>
    <w:qFormat/>
    <w:rsid w:val="00402FD2"/>
    <w:rPr>
      <w:i/>
      <w:iCs/>
      <w:color w:val="808080" w:themeColor="text1" w:themeTint="7F"/>
    </w:rPr>
  </w:style>
  <w:style w:type="character" w:styleId="IntenseEmphasis">
    <w:name w:val="Intense Emphasis"/>
    <w:uiPriority w:val="21"/>
    <w:qFormat/>
    <w:rsid w:val="00402FD2"/>
    <w:rPr>
      <w:b/>
      <w:bCs/>
      <w:i/>
      <w:iCs/>
      <w:color w:val="4F81BD" w:themeColor="accent1"/>
    </w:rPr>
  </w:style>
  <w:style w:type="character" w:styleId="SubtleReference">
    <w:name w:val="Subtle Reference"/>
    <w:uiPriority w:val="31"/>
    <w:qFormat/>
    <w:rsid w:val="00402FD2"/>
    <w:rPr>
      <w:smallCaps/>
      <w:color w:val="C0504D" w:themeColor="accent2"/>
      <w:u w:val="single"/>
    </w:rPr>
  </w:style>
  <w:style w:type="character" w:styleId="IntenseReference">
    <w:name w:val="Intense Reference"/>
    <w:uiPriority w:val="32"/>
    <w:qFormat/>
    <w:rsid w:val="00402FD2"/>
    <w:rPr>
      <w:b/>
      <w:bCs/>
      <w:smallCaps/>
      <w:color w:val="C0504D" w:themeColor="accent2"/>
      <w:spacing w:val="5"/>
      <w:u w:val="single"/>
    </w:rPr>
  </w:style>
  <w:style w:type="character" w:styleId="BookTitle">
    <w:name w:val="Book Title"/>
    <w:uiPriority w:val="33"/>
    <w:qFormat/>
    <w:rsid w:val="00402FD2"/>
    <w:rPr>
      <w:b/>
      <w:bCs/>
      <w:smallCaps/>
      <w:spacing w:val="5"/>
    </w:rPr>
  </w:style>
  <w:style w:type="paragraph" w:styleId="TOCHeading">
    <w:name w:val="TOC Heading"/>
    <w:basedOn w:val="Heading1"/>
    <w:next w:val="Normal"/>
    <w:uiPriority w:val="39"/>
    <w:semiHidden/>
    <w:unhideWhenUsed/>
    <w:qFormat/>
    <w:rsid w:val="00402FD2"/>
    <w:pPr>
      <w:spacing w:before="480"/>
      <w:outlineLvl w:val="9"/>
    </w:pPr>
    <w:rPr>
      <w:rFonts w:asciiTheme="majorHAnsi" w:hAnsiTheme="majorHAnsi"/>
      <w:b/>
      <w:bCs/>
      <w:smallCaps w:val="0"/>
      <w:color w:val="345A8A" w:themeColor="accent1" w:themeShade="B5"/>
      <w:sz w:val="32"/>
      <w:szCs w:val="32"/>
    </w:rPr>
  </w:style>
  <w:style w:type="character" w:styleId="CommentReference">
    <w:name w:val="annotation reference"/>
    <w:basedOn w:val="DefaultParagraphFont"/>
    <w:uiPriority w:val="99"/>
    <w:semiHidden/>
    <w:unhideWhenUsed/>
    <w:rsid w:val="007C0BF2"/>
    <w:rPr>
      <w:sz w:val="18"/>
      <w:szCs w:val="18"/>
    </w:rPr>
  </w:style>
  <w:style w:type="paragraph" w:styleId="CommentText">
    <w:name w:val="annotation text"/>
    <w:basedOn w:val="Normal"/>
    <w:link w:val="CommentTextChar"/>
    <w:uiPriority w:val="99"/>
    <w:semiHidden/>
    <w:unhideWhenUsed/>
    <w:rsid w:val="007C0BF2"/>
    <w:pPr>
      <w:spacing w:line="240" w:lineRule="auto"/>
    </w:pPr>
  </w:style>
  <w:style w:type="character" w:customStyle="1" w:styleId="CommentTextChar">
    <w:name w:val="Comment Text Char"/>
    <w:basedOn w:val="DefaultParagraphFont"/>
    <w:link w:val="CommentText"/>
    <w:uiPriority w:val="99"/>
    <w:semiHidden/>
    <w:rsid w:val="007C0BF2"/>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C0BF2"/>
    <w:rPr>
      <w:b/>
      <w:bCs/>
      <w:sz w:val="20"/>
      <w:szCs w:val="20"/>
    </w:rPr>
  </w:style>
  <w:style w:type="character" w:customStyle="1" w:styleId="CommentSubjectChar">
    <w:name w:val="Comment Subject Char"/>
    <w:basedOn w:val="CommentTextChar"/>
    <w:link w:val="CommentSubject"/>
    <w:uiPriority w:val="99"/>
    <w:semiHidden/>
    <w:rsid w:val="007C0BF2"/>
    <w:rPr>
      <w:rFonts w:ascii="Times New Roman" w:hAnsi="Times New Roman"/>
      <w:b/>
      <w:bCs/>
      <w:sz w:val="20"/>
      <w:szCs w:val="20"/>
    </w:rPr>
  </w:style>
  <w:style w:type="character" w:customStyle="1" w:styleId="MTEquationSection">
    <w:name w:val="MTEquationSection"/>
    <w:basedOn w:val="DefaultParagraphFont"/>
    <w:rsid w:val="00273C5F"/>
    <w:rPr>
      <w:vanish/>
      <w:color w:val="FF0000"/>
    </w:rPr>
  </w:style>
  <w:style w:type="paragraph" w:customStyle="1" w:styleId="MTDisplayEquation">
    <w:name w:val="MTDisplayEquation"/>
    <w:basedOn w:val="Normal"/>
    <w:next w:val="Normal"/>
    <w:rsid w:val="00273C5F"/>
    <w:pPr>
      <w:tabs>
        <w:tab w:val="center" w:pos="4320"/>
        <w:tab w:val="right" w:pos="8640"/>
      </w:tabs>
    </w:pPr>
  </w:style>
  <w:style w:type="paragraph" w:customStyle="1" w:styleId="Figure">
    <w:name w:val="Figure"/>
    <w:basedOn w:val="Normal"/>
    <w:next w:val="Normal"/>
    <w:qFormat/>
    <w:rsid w:val="007012D2"/>
    <w:pPr>
      <w:numPr>
        <w:numId w:val="2"/>
      </w:numPr>
    </w:pPr>
  </w:style>
  <w:style w:type="table" w:styleId="TableGrid">
    <w:name w:val="Table Grid"/>
    <w:basedOn w:val="TableNormal"/>
    <w:uiPriority w:val="59"/>
    <w:rsid w:val="005404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54040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8526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semiHidden/>
    <w:unhideWhenUsed/>
    <w:rsid w:val="00051D78"/>
    <w:pPr>
      <w:spacing w:before="100" w:beforeAutospacing="1" w:after="100" w:afterAutospacing="1" w:line="240" w:lineRule="auto"/>
      <w:ind w:firstLine="0"/>
    </w:pPr>
    <w:rPr>
      <w:rFonts w:ascii="Times" w:hAnsi="Times" w:cs="Times New Roman"/>
      <w:sz w:val="20"/>
      <w:szCs w:val="20"/>
    </w:rPr>
  </w:style>
  <w:style w:type="paragraph" w:styleId="Header">
    <w:name w:val="header"/>
    <w:basedOn w:val="Normal"/>
    <w:link w:val="HeaderChar"/>
    <w:uiPriority w:val="99"/>
    <w:unhideWhenUsed/>
    <w:rsid w:val="00F2648E"/>
    <w:pPr>
      <w:tabs>
        <w:tab w:val="center" w:pos="4320"/>
        <w:tab w:val="right" w:pos="8640"/>
      </w:tabs>
      <w:spacing w:line="240" w:lineRule="auto"/>
    </w:pPr>
  </w:style>
  <w:style w:type="character" w:customStyle="1" w:styleId="HeaderChar">
    <w:name w:val="Header Char"/>
    <w:basedOn w:val="DefaultParagraphFont"/>
    <w:link w:val="Header"/>
    <w:uiPriority w:val="99"/>
    <w:rsid w:val="00F2648E"/>
    <w:rPr>
      <w:rFonts w:ascii="Times New Roman" w:hAnsi="Times New Roman"/>
    </w:rPr>
  </w:style>
  <w:style w:type="paragraph" w:styleId="Footer">
    <w:name w:val="footer"/>
    <w:basedOn w:val="Normal"/>
    <w:link w:val="FooterChar"/>
    <w:uiPriority w:val="99"/>
    <w:unhideWhenUsed/>
    <w:rsid w:val="00F2648E"/>
    <w:pPr>
      <w:tabs>
        <w:tab w:val="center" w:pos="4320"/>
        <w:tab w:val="right" w:pos="8640"/>
      </w:tabs>
      <w:spacing w:line="240" w:lineRule="auto"/>
    </w:pPr>
  </w:style>
  <w:style w:type="character" w:customStyle="1" w:styleId="FooterChar">
    <w:name w:val="Footer Char"/>
    <w:basedOn w:val="DefaultParagraphFont"/>
    <w:link w:val="Footer"/>
    <w:uiPriority w:val="99"/>
    <w:rsid w:val="00F2648E"/>
    <w:rPr>
      <w:rFonts w:ascii="Times New Roman" w:hAnsi="Times New Roman"/>
    </w:rPr>
  </w:style>
  <w:style w:type="paragraph" w:styleId="Revision">
    <w:name w:val="Revision"/>
    <w:hidden/>
    <w:uiPriority w:val="99"/>
    <w:semiHidden/>
    <w:rsid w:val="00C77132"/>
    <w:rPr>
      <w:rFonts w:ascii="Times New Roman" w:hAnsi="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FAC"/>
    <w:pPr>
      <w:spacing w:line="480" w:lineRule="auto"/>
      <w:ind w:firstLine="720"/>
    </w:pPr>
    <w:rPr>
      <w:rFonts w:ascii="Times New Roman" w:hAnsi="Times New Roman"/>
    </w:rPr>
  </w:style>
  <w:style w:type="paragraph" w:styleId="Heading1">
    <w:name w:val="heading 1"/>
    <w:basedOn w:val="Normal"/>
    <w:next w:val="Normal"/>
    <w:link w:val="Heading1Char"/>
    <w:uiPriority w:val="9"/>
    <w:qFormat/>
    <w:rsid w:val="00E11FAC"/>
    <w:pPr>
      <w:keepNext/>
      <w:keepLines/>
      <w:ind w:firstLine="0"/>
      <w:outlineLvl w:val="0"/>
    </w:pPr>
    <w:rPr>
      <w:rFonts w:eastAsiaTheme="majorEastAsia" w:cstheme="majorBidi"/>
      <w:smallCaps/>
      <w:color w:val="000000" w:themeColor="text1"/>
    </w:rPr>
  </w:style>
  <w:style w:type="paragraph" w:styleId="Heading2">
    <w:name w:val="heading 2"/>
    <w:basedOn w:val="Heading1"/>
    <w:next w:val="Normal"/>
    <w:link w:val="Heading2Char"/>
    <w:uiPriority w:val="9"/>
    <w:unhideWhenUsed/>
    <w:qFormat/>
    <w:rsid w:val="00402FD2"/>
    <w:pPr>
      <w:outlineLvl w:val="1"/>
    </w:pPr>
    <w:rPr>
      <w:i/>
      <w:iCs/>
      <w:smallCaps w:val="0"/>
    </w:rPr>
  </w:style>
  <w:style w:type="paragraph" w:styleId="Heading3">
    <w:name w:val="heading 3"/>
    <w:basedOn w:val="Normal"/>
    <w:next w:val="Normal"/>
    <w:link w:val="Heading3Char"/>
    <w:uiPriority w:val="9"/>
    <w:semiHidden/>
    <w:unhideWhenUsed/>
    <w:qFormat/>
    <w:rsid w:val="00402FD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02FD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02FD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02FD2"/>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02FD2"/>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2FD2"/>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2FD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77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07701"/>
    <w:rPr>
      <w:rFonts w:ascii="Lucida Grande" w:hAnsi="Lucida Grande" w:cs="Lucida Grande"/>
      <w:sz w:val="18"/>
      <w:szCs w:val="18"/>
    </w:rPr>
  </w:style>
  <w:style w:type="paragraph" w:styleId="ListParagraph">
    <w:name w:val="List Paragraph"/>
    <w:aliases w:val="Quick Facts"/>
    <w:basedOn w:val="Normal"/>
    <w:uiPriority w:val="34"/>
    <w:qFormat/>
    <w:rsid w:val="00402FD2"/>
    <w:pPr>
      <w:ind w:left="720"/>
      <w:contextualSpacing/>
    </w:pPr>
  </w:style>
  <w:style w:type="character" w:customStyle="1" w:styleId="Heading1Char">
    <w:name w:val="Heading 1 Char"/>
    <w:basedOn w:val="DefaultParagraphFont"/>
    <w:link w:val="Heading1"/>
    <w:uiPriority w:val="9"/>
    <w:rsid w:val="00E11FAC"/>
    <w:rPr>
      <w:rFonts w:ascii="Times New Roman" w:eastAsiaTheme="majorEastAsia" w:hAnsi="Times New Roman" w:cstheme="majorBidi"/>
      <w:smallCaps/>
      <w:color w:val="000000" w:themeColor="text1"/>
    </w:rPr>
  </w:style>
  <w:style w:type="character" w:customStyle="1" w:styleId="Heading2Char">
    <w:name w:val="Heading 2 Char"/>
    <w:basedOn w:val="DefaultParagraphFont"/>
    <w:link w:val="Heading2"/>
    <w:uiPriority w:val="9"/>
    <w:rsid w:val="00402FD2"/>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uiPriority w:val="9"/>
    <w:semiHidden/>
    <w:rsid w:val="00402FD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02FD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02FD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02FD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02FD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2FD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2FD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402FD2"/>
    <w:pPr>
      <w:spacing w:after="200" w:line="240" w:lineRule="auto"/>
    </w:pPr>
    <w:rPr>
      <w:b/>
      <w:bCs/>
      <w:color w:val="4F81BD" w:themeColor="accent1"/>
      <w:sz w:val="18"/>
      <w:szCs w:val="18"/>
    </w:rPr>
  </w:style>
  <w:style w:type="paragraph" w:styleId="Title">
    <w:name w:val="Title"/>
    <w:basedOn w:val="Normal"/>
    <w:next w:val="Normal"/>
    <w:link w:val="TitleChar"/>
    <w:uiPriority w:val="10"/>
    <w:qFormat/>
    <w:rsid w:val="00402FD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02FD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402FD2"/>
    <w:pPr>
      <w:numPr>
        <w:ilvl w:val="1"/>
      </w:numPr>
      <w:ind w:firstLine="720"/>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02FD2"/>
    <w:rPr>
      <w:rFonts w:asciiTheme="majorHAnsi" w:eastAsiaTheme="majorEastAsia" w:hAnsiTheme="majorHAnsi" w:cstheme="majorBidi"/>
      <w:i/>
      <w:iCs/>
      <w:color w:val="4F81BD" w:themeColor="accent1"/>
      <w:spacing w:val="15"/>
    </w:rPr>
  </w:style>
  <w:style w:type="character" w:styleId="Strong">
    <w:name w:val="Strong"/>
    <w:basedOn w:val="DefaultParagraphFont"/>
    <w:uiPriority w:val="22"/>
    <w:qFormat/>
    <w:rsid w:val="00402FD2"/>
    <w:rPr>
      <w:b/>
      <w:bCs/>
    </w:rPr>
  </w:style>
  <w:style w:type="character" w:styleId="Emphasis">
    <w:name w:val="Emphasis"/>
    <w:uiPriority w:val="20"/>
    <w:qFormat/>
    <w:rsid w:val="00402FD2"/>
    <w:rPr>
      <w:i/>
      <w:iCs/>
    </w:rPr>
  </w:style>
  <w:style w:type="paragraph" w:styleId="NoSpacing">
    <w:name w:val="No Spacing"/>
    <w:basedOn w:val="Normal"/>
    <w:uiPriority w:val="1"/>
    <w:qFormat/>
    <w:rsid w:val="00402FD2"/>
    <w:pPr>
      <w:spacing w:line="240" w:lineRule="auto"/>
    </w:pPr>
  </w:style>
  <w:style w:type="paragraph" w:styleId="Quote">
    <w:name w:val="Quote"/>
    <w:basedOn w:val="Normal"/>
    <w:next w:val="Normal"/>
    <w:link w:val="QuoteChar"/>
    <w:uiPriority w:val="29"/>
    <w:qFormat/>
    <w:rsid w:val="00402FD2"/>
    <w:rPr>
      <w:i/>
      <w:iCs/>
      <w:color w:val="000000" w:themeColor="text1"/>
    </w:rPr>
  </w:style>
  <w:style w:type="character" w:customStyle="1" w:styleId="QuoteChar">
    <w:name w:val="Quote Char"/>
    <w:basedOn w:val="DefaultParagraphFont"/>
    <w:link w:val="Quote"/>
    <w:uiPriority w:val="29"/>
    <w:rsid w:val="00402FD2"/>
    <w:rPr>
      <w:rFonts w:ascii="Times New Roman" w:hAnsi="Times New Roman"/>
      <w:i/>
      <w:iCs/>
      <w:color w:val="000000" w:themeColor="text1"/>
    </w:rPr>
  </w:style>
  <w:style w:type="paragraph" w:styleId="IntenseQuote">
    <w:name w:val="Intense Quote"/>
    <w:basedOn w:val="Normal"/>
    <w:next w:val="Normal"/>
    <w:link w:val="IntenseQuoteChar"/>
    <w:uiPriority w:val="30"/>
    <w:qFormat/>
    <w:rsid w:val="00402FD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02FD2"/>
    <w:rPr>
      <w:rFonts w:ascii="Times New Roman" w:hAnsi="Times New Roman"/>
      <w:b/>
      <w:bCs/>
      <w:i/>
      <w:iCs/>
      <w:color w:val="4F81BD" w:themeColor="accent1"/>
    </w:rPr>
  </w:style>
  <w:style w:type="character" w:styleId="SubtleEmphasis">
    <w:name w:val="Subtle Emphasis"/>
    <w:uiPriority w:val="19"/>
    <w:qFormat/>
    <w:rsid w:val="00402FD2"/>
    <w:rPr>
      <w:i/>
      <w:iCs/>
      <w:color w:val="808080" w:themeColor="text1" w:themeTint="7F"/>
    </w:rPr>
  </w:style>
  <w:style w:type="character" w:styleId="IntenseEmphasis">
    <w:name w:val="Intense Emphasis"/>
    <w:uiPriority w:val="21"/>
    <w:qFormat/>
    <w:rsid w:val="00402FD2"/>
    <w:rPr>
      <w:b/>
      <w:bCs/>
      <w:i/>
      <w:iCs/>
      <w:color w:val="4F81BD" w:themeColor="accent1"/>
    </w:rPr>
  </w:style>
  <w:style w:type="character" w:styleId="SubtleReference">
    <w:name w:val="Subtle Reference"/>
    <w:uiPriority w:val="31"/>
    <w:qFormat/>
    <w:rsid w:val="00402FD2"/>
    <w:rPr>
      <w:smallCaps/>
      <w:color w:val="C0504D" w:themeColor="accent2"/>
      <w:u w:val="single"/>
    </w:rPr>
  </w:style>
  <w:style w:type="character" w:styleId="IntenseReference">
    <w:name w:val="Intense Reference"/>
    <w:uiPriority w:val="32"/>
    <w:qFormat/>
    <w:rsid w:val="00402FD2"/>
    <w:rPr>
      <w:b/>
      <w:bCs/>
      <w:smallCaps/>
      <w:color w:val="C0504D" w:themeColor="accent2"/>
      <w:spacing w:val="5"/>
      <w:u w:val="single"/>
    </w:rPr>
  </w:style>
  <w:style w:type="character" w:styleId="BookTitle">
    <w:name w:val="Book Title"/>
    <w:uiPriority w:val="33"/>
    <w:qFormat/>
    <w:rsid w:val="00402FD2"/>
    <w:rPr>
      <w:b/>
      <w:bCs/>
      <w:smallCaps/>
      <w:spacing w:val="5"/>
    </w:rPr>
  </w:style>
  <w:style w:type="paragraph" w:styleId="TOCHeading">
    <w:name w:val="TOC Heading"/>
    <w:basedOn w:val="Heading1"/>
    <w:next w:val="Normal"/>
    <w:uiPriority w:val="39"/>
    <w:semiHidden/>
    <w:unhideWhenUsed/>
    <w:qFormat/>
    <w:rsid w:val="00402FD2"/>
    <w:pPr>
      <w:spacing w:before="480"/>
      <w:outlineLvl w:val="9"/>
    </w:pPr>
    <w:rPr>
      <w:rFonts w:asciiTheme="majorHAnsi" w:hAnsiTheme="majorHAnsi"/>
      <w:b/>
      <w:bCs/>
      <w:smallCaps w:val="0"/>
      <w:color w:val="345A8A" w:themeColor="accent1" w:themeShade="B5"/>
      <w:sz w:val="32"/>
      <w:szCs w:val="32"/>
    </w:rPr>
  </w:style>
  <w:style w:type="character" w:styleId="CommentReference">
    <w:name w:val="annotation reference"/>
    <w:basedOn w:val="DefaultParagraphFont"/>
    <w:uiPriority w:val="99"/>
    <w:semiHidden/>
    <w:unhideWhenUsed/>
    <w:rsid w:val="007C0BF2"/>
    <w:rPr>
      <w:sz w:val="18"/>
      <w:szCs w:val="18"/>
    </w:rPr>
  </w:style>
  <w:style w:type="paragraph" w:styleId="CommentText">
    <w:name w:val="annotation text"/>
    <w:basedOn w:val="Normal"/>
    <w:link w:val="CommentTextChar"/>
    <w:uiPriority w:val="99"/>
    <w:semiHidden/>
    <w:unhideWhenUsed/>
    <w:rsid w:val="007C0BF2"/>
    <w:pPr>
      <w:spacing w:line="240" w:lineRule="auto"/>
    </w:pPr>
  </w:style>
  <w:style w:type="character" w:customStyle="1" w:styleId="CommentTextChar">
    <w:name w:val="Comment Text Char"/>
    <w:basedOn w:val="DefaultParagraphFont"/>
    <w:link w:val="CommentText"/>
    <w:uiPriority w:val="99"/>
    <w:semiHidden/>
    <w:rsid w:val="007C0BF2"/>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C0BF2"/>
    <w:rPr>
      <w:b/>
      <w:bCs/>
      <w:sz w:val="20"/>
      <w:szCs w:val="20"/>
    </w:rPr>
  </w:style>
  <w:style w:type="character" w:customStyle="1" w:styleId="CommentSubjectChar">
    <w:name w:val="Comment Subject Char"/>
    <w:basedOn w:val="CommentTextChar"/>
    <w:link w:val="CommentSubject"/>
    <w:uiPriority w:val="99"/>
    <w:semiHidden/>
    <w:rsid w:val="007C0BF2"/>
    <w:rPr>
      <w:rFonts w:ascii="Times New Roman" w:hAnsi="Times New Roman"/>
      <w:b/>
      <w:bCs/>
      <w:sz w:val="20"/>
      <w:szCs w:val="20"/>
    </w:rPr>
  </w:style>
  <w:style w:type="character" w:customStyle="1" w:styleId="MTEquationSection">
    <w:name w:val="MTEquationSection"/>
    <w:basedOn w:val="DefaultParagraphFont"/>
    <w:rsid w:val="00273C5F"/>
    <w:rPr>
      <w:vanish/>
      <w:color w:val="FF0000"/>
    </w:rPr>
  </w:style>
  <w:style w:type="paragraph" w:customStyle="1" w:styleId="MTDisplayEquation">
    <w:name w:val="MTDisplayEquation"/>
    <w:basedOn w:val="Normal"/>
    <w:next w:val="Normal"/>
    <w:rsid w:val="00273C5F"/>
    <w:pPr>
      <w:tabs>
        <w:tab w:val="center" w:pos="4320"/>
        <w:tab w:val="right" w:pos="8640"/>
      </w:tabs>
    </w:pPr>
  </w:style>
  <w:style w:type="paragraph" w:customStyle="1" w:styleId="Figure">
    <w:name w:val="Figure"/>
    <w:basedOn w:val="Normal"/>
    <w:next w:val="Normal"/>
    <w:qFormat/>
    <w:rsid w:val="007012D2"/>
    <w:pPr>
      <w:numPr>
        <w:numId w:val="2"/>
      </w:numPr>
    </w:pPr>
  </w:style>
  <w:style w:type="table" w:styleId="TableGrid">
    <w:name w:val="Table Grid"/>
    <w:basedOn w:val="TableNormal"/>
    <w:uiPriority w:val="59"/>
    <w:rsid w:val="005404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54040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8526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semiHidden/>
    <w:unhideWhenUsed/>
    <w:rsid w:val="00051D78"/>
    <w:pPr>
      <w:spacing w:before="100" w:beforeAutospacing="1" w:after="100" w:afterAutospacing="1" w:line="240" w:lineRule="auto"/>
      <w:ind w:firstLine="0"/>
    </w:pPr>
    <w:rPr>
      <w:rFonts w:ascii="Times" w:hAnsi="Times" w:cs="Times New Roman"/>
      <w:sz w:val="20"/>
      <w:szCs w:val="20"/>
    </w:rPr>
  </w:style>
  <w:style w:type="paragraph" w:styleId="Header">
    <w:name w:val="header"/>
    <w:basedOn w:val="Normal"/>
    <w:link w:val="HeaderChar"/>
    <w:uiPriority w:val="99"/>
    <w:unhideWhenUsed/>
    <w:rsid w:val="00F2648E"/>
    <w:pPr>
      <w:tabs>
        <w:tab w:val="center" w:pos="4320"/>
        <w:tab w:val="right" w:pos="8640"/>
      </w:tabs>
      <w:spacing w:line="240" w:lineRule="auto"/>
    </w:pPr>
  </w:style>
  <w:style w:type="character" w:customStyle="1" w:styleId="HeaderChar">
    <w:name w:val="Header Char"/>
    <w:basedOn w:val="DefaultParagraphFont"/>
    <w:link w:val="Header"/>
    <w:uiPriority w:val="99"/>
    <w:rsid w:val="00F2648E"/>
    <w:rPr>
      <w:rFonts w:ascii="Times New Roman" w:hAnsi="Times New Roman"/>
    </w:rPr>
  </w:style>
  <w:style w:type="paragraph" w:styleId="Footer">
    <w:name w:val="footer"/>
    <w:basedOn w:val="Normal"/>
    <w:link w:val="FooterChar"/>
    <w:uiPriority w:val="99"/>
    <w:unhideWhenUsed/>
    <w:rsid w:val="00F2648E"/>
    <w:pPr>
      <w:tabs>
        <w:tab w:val="center" w:pos="4320"/>
        <w:tab w:val="right" w:pos="8640"/>
      </w:tabs>
      <w:spacing w:line="240" w:lineRule="auto"/>
    </w:pPr>
  </w:style>
  <w:style w:type="character" w:customStyle="1" w:styleId="FooterChar">
    <w:name w:val="Footer Char"/>
    <w:basedOn w:val="DefaultParagraphFont"/>
    <w:link w:val="Footer"/>
    <w:uiPriority w:val="99"/>
    <w:rsid w:val="00F2648E"/>
    <w:rPr>
      <w:rFonts w:ascii="Times New Roman" w:hAnsi="Times New Roman"/>
    </w:rPr>
  </w:style>
  <w:style w:type="paragraph" w:styleId="Revision">
    <w:name w:val="Revision"/>
    <w:hidden/>
    <w:uiPriority w:val="99"/>
    <w:semiHidden/>
    <w:rsid w:val="00C77132"/>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51169">
      <w:bodyDiv w:val="1"/>
      <w:marLeft w:val="0"/>
      <w:marRight w:val="0"/>
      <w:marTop w:val="0"/>
      <w:marBottom w:val="0"/>
      <w:divBdr>
        <w:top w:val="none" w:sz="0" w:space="0" w:color="auto"/>
        <w:left w:val="none" w:sz="0" w:space="0" w:color="auto"/>
        <w:bottom w:val="none" w:sz="0" w:space="0" w:color="auto"/>
        <w:right w:val="none" w:sz="0" w:space="0" w:color="auto"/>
      </w:divBdr>
    </w:div>
    <w:div w:id="429817590">
      <w:bodyDiv w:val="1"/>
      <w:marLeft w:val="0"/>
      <w:marRight w:val="0"/>
      <w:marTop w:val="0"/>
      <w:marBottom w:val="0"/>
      <w:divBdr>
        <w:top w:val="none" w:sz="0" w:space="0" w:color="auto"/>
        <w:left w:val="none" w:sz="0" w:space="0" w:color="auto"/>
        <w:bottom w:val="none" w:sz="0" w:space="0" w:color="auto"/>
        <w:right w:val="none" w:sz="0" w:space="0" w:color="auto"/>
      </w:divBdr>
    </w:div>
    <w:div w:id="525800258">
      <w:bodyDiv w:val="1"/>
      <w:marLeft w:val="0"/>
      <w:marRight w:val="0"/>
      <w:marTop w:val="0"/>
      <w:marBottom w:val="0"/>
      <w:divBdr>
        <w:top w:val="none" w:sz="0" w:space="0" w:color="auto"/>
        <w:left w:val="none" w:sz="0" w:space="0" w:color="auto"/>
        <w:bottom w:val="none" w:sz="0" w:space="0" w:color="auto"/>
        <w:right w:val="none" w:sz="0" w:space="0" w:color="auto"/>
      </w:divBdr>
      <w:divsChild>
        <w:div w:id="816144975">
          <w:marLeft w:val="0"/>
          <w:marRight w:val="0"/>
          <w:marTop w:val="72"/>
          <w:marBottom w:val="0"/>
          <w:divBdr>
            <w:top w:val="none" w:sz="0" w:space="0" w:color="auto"/>
            <w:left w:val="none" w:sz="0" w:space="0" w:color="auto"/>
            <w:bottom w:val="none" w:sz="0" w:space="0" w:color="auto"/>
            <w:right w:val="none" w:sz="0" w:space="0" w:color="auto"/>
          </w:divBdr>
        </w:div>
      </w:divsChild>
    </w:div>
    <w:div w:id="1824807056">
      <w:bodyDiv w:val="1"/>
      <w:marLeft w:val="0"/>
      <w:marRight w:val="0"/>
      <w:marTop w:val="0"/>
      <w:marBottom w:val="0"/>
      <w:divBdr>
        <w:top w:val="none" w:sz="0" w:space="0" w:color="auto"/>
        <w:left w:val="none" w:sz="0" w:space="0" w:color="auto"/>
        <w:bottom w:val="none" w:sz="0" w:space="0" w:color="auto"/>
        <w:right w:val="none" w:sz="0" w:space="0" w:color="auto"/>
      </w:divBdr>
    </w:div>
    <w:div w:id="19017908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9.tiff"/><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emf"/><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D91B9-5731-40DB-84F4-1F5950DDB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27</Pages>
  <Words>15650</Words>
  <Characters>89205</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University Of Missouri - Biological Sciences</Company>
  <LinksUpToDate>false</LinksUpToDate>
  <CharactersWithSpaces>104646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Godwin</dc:creator>
  <cp:lastModifiedBy>Holdo, Ricardo M.</cp:lastModifiedBy>
  <cp:revision>3</cp:revision>
  <dcterms:created xsi:type="dcterms:W3CDTF">2015-05-14T20:05:00Z</dcterms:created>
  <dcterms:modified xsi:type="dcterms:W3CDTF">2015-05-14T20:08:00Z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id="http://www.zotero.org/styles/ecology"/&gt;&lt;hasBiblio/&gt;&lt;format class="21"/&gt;&lt;count citations="34" publications="41"/&gt;&lt;/info&gt;PAPERS2_INFO_END</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MacEqns">
    <vt:bool>true</vt:bool>
  </property>
</Properties>
</file>